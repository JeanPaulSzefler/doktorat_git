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thumbnail" Target="docProps/thumbnail.emf"/><Relationship Id="rId2" Type="http://schemas.microsoft.com/office/2011/relationships/webextensiontaskpanes" Target="word/webextensions/taskpanes.xml"/><Relationship Id="rId1" Type="http://schemas.openxmlformats.org/officeDocument/2006/relationships/officeDocument" Target="word/document.xml"/><Relationship Id="rId6" Type="http://schemas.openxmlformats.org/officeDocument/2006/relationships/custom-properties" Target="docProps/custom.xml"/><Relationship Id="rId5" Type="http://schemas.openxmlformats.org/officeDocument/2006/relationships/extended-properties" Target="docProps/app.xml"/><Relationship Id="rId4" Type="http://schemas.openxmlformats.org/package/2006/relationships/metadata/core-properties" Target="docProps/core.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1442105" w14:textId="777E2900" w:rsidR="00001D48" w:rsidRDefault="00001D48" w:rsidP="00001D48">
      <w:pPr>
        <w:rPr>
          <w:szCs w:val="20"/>
        </w:rPr>
      </w:pPr>
      <w:r>
        <w:rPr>
          <w:noProof/>
        </w:rPr>
        <w:drawing>
          <wp:anchor distT="0" distB="0" distL="114300" distR="114300" simplePos="0" relativeHeight="251653120" behindDoc="0" locked="0" layoutInCell="1" allowOverlap="1" wp14:anchorId="04E57A43" wp14:editId="406460CA">
            <wp:simplePos x="0" y="0"/>
            <wp:positionH relativeFrom="column">
              <wp:posOffset>2540</wp:posOffset>
            </wp:positionH>
            <wp:positionV relativeFrom="paragraph">
              <wp:posOffset>6985</wp:posOffset>
            </wp:positionV>
            <wp:extent cx="2183729" cy="540000"/>
            <wp:effectExtent l="0" t="0" r="0" b="0"/>
            <wp:wrapSquare wrapText="bothSides"/>
            <wp:docPr id="57714870" name="Obraz 2" descr="D:\Documents\zeiest\Logo PG-WZiE\pg_w_z_i_e_kolo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7" descr="D:\Documents\zeiest\Logo PG-WZiE\pg_w_z_i_e_kolor-0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83729" cy="5400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1312" behindDoc="0" locked="0" layoutInCell="1" allowOverlap="1" wp14:anchorId="729000C1" wp14:editId="292D1736">
            <wp:simplePos x="0" y="0"/>
            <wp:positionH relativeFrom="column">
              <wp:posOffset>3415030</wp:posOffset>
            </wp:positionH>
            <wp:positionV relativeFrom="paragraph">
              <wp:posOffset>-38735</wp:posOffset>
            </wp:positionV>
            <wp:extent cx="1979930" cy="539750"/>
            <wp:effectExtent l="0" t="0" r="0" b="0"/>
            <wp:wrapSquare wrapText="bothSides"/>
            <wp:docPr id="1653600490" name="Obraz 1" descr="D:\Documents\zeiest\przewodnik identyfikacji wizualnej WZiE\ZNAK-podstawowy-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8" descr="D:\Documents\zeiest\przewodnik identyfikacji wizualnej WZiE\ZNAK-podstawowy-Q.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79930" cy="5397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DB3B9CC" w14:textId="77777777" w:rsidR="00001D48" w:rsidRDefault="00001D48" w:rsidP="00001D48">
      <w:pPr>
        <w:rPr>
          <w:szCs w:val="20"/>
        </w:rPr>
      </w:pPr>
    </w:p>
    <w:p w14:paraId="52EBA00C" w14:textId="77777777" w:rsidR="00001D48" w:rsidRDefault="00001D48" w:rsidP="00001D48">
      <w:pPr>
        <w:rPr>
          <w:szCs w:val="20"/>
        </w:rPr>
      </w:pPr>
    </w:p>
    <w:p w14:paraId="64856C47" w14:textId="77777777" w:rsidR="00F2350D" w:rsidRDefault="00F2350D" w:rsidP="00001D48">
      <w:pPr>
        <w:rPr>
          <w:szCs w:val="20"/>
        </w:rPr>
      </w:pPr>
    </w:p>
    <w:p w14:paraId="3467DD81" w14:textId="680E5826" w:rsidR="00001D48" w:rsidRDefault="002F2512" w:rsidP="002F2512">
      <w:pPr>
        <w:spacing w:before="0" w:line="276" w:lineRule="auto"/>
        <w:rPr>
          <w:szCs w:val="20"/>
        </w:rPr>
      </w:pPr>
      <w:r>
        <w:rPr>
          <w:szCs w:val="20"/>
        </w:rPr>
        <w:t>Imię i nazwisko autora rozprawy: Jan Paweł Szefler</w:t>
      </w:r>
    </w:p>
    <w:p w14:paraId="33E76544" w14:textId="5F3BF184" w:rsidR="002F2512" w:rsidRDefault="002F2512" w:rsidP="002F2512">
      <w:pPr>
        <w:spacing w:before="0"/>
        <w:rPr>
          <w:szCs w:val="20"/>
        </w:rPr>
      </w:pPr>
      <w:r>
        <w:rPr>
          <w:szCs w:val="20"/>
        </w:rPr>
        <w:t>Dyscyplina naukowa: Nauki o zarządzaniu i jakości</w:t>
      </w:r>
    </w:p>
    <w:p w14:paraId="62C0985D" w14:textId="77777777" w:rsidR="002F2512" w:rsidRDefault="002F2512" w:rsidP="00001D48">
      <w:pPr>
        <w:rPr>
          <w:szCs w:val="20"/>
        </w:rPr>
      </w:pPr>
    </w:p>
    <w:p w14:paraId="116F8E6B" w14:textId="77777777" w:rsidR="002F2512" w:rsidRDefault="002F2512" w:rsidP="00001D48">
      <w:pPr>
        <w:rPr>
          <w:szCs w:val="20"/>
        </w:rPr>
      </w:pPr>
    </w:p>
    <w:p w14:paraId="72295B05" w14:textId="77777777" w:rsidR="002F2512" w:rsidRDefault="002F2512" w:rsidP="00001D48">
      <w:pPr>
        <w:rPr>
          <w:szCs w:val="20"/>
        </w:rPr>
      </w:pPr>
    </w:p>
    <w:p w14:paraId="086D6D91" w14:textId="77777777" w:rsidR="002F2512" w:rsidRDefault="002F2512" w:rsidP="00001D48">
      <w:pPr>
        <w:rPr>
          <w:szCs w:val="20"/>
        </w:rPr>
      </w:pPr>
    </w:p>
    <w:p w14:paraId="7B593F99" w14:textId="36083D1C" w:rsidR="00001D48" w:rsidRPr="00001D48" w:rsidRDefault="00DA0ECD" w:rsidP="00001D48">
      <w:pPr>
        <w:rPr>
          <w:b/>
          <w:bCs/>
          <w:sz w:val="23"/>
          <w:szCs w:val="23"/>
        </w:rPr>
      </w:pPr>
      <w:r>
        <w:rPr>
          <w:b/>
          <w:bCs/>
          <w:sz w:val="23"/>
          <w:szCs w:val="23"/>
        </w:rPr>
        <w:t xml:space="preserve">AUTOREFERAT </w:t>
      </w:r>
      <w:r w:rsidR="00001D48">
        <w:rPr>
          <w:b/>
          <w:bCs/>
          <w:sz w:val="23"/>
          <w:szCs w:val="23"/>
        </w:rPr>
        <w:t>ROZPRAW</w:t>
      </w:r>
      <w:r>
        <w:rPr>
          <w:b/>
          <w:bCs/>
          <w:sz w:val="23"/>
          <w:szCs w:val="23"/>
        </w:rPr>
        <w:t>Y</w:t>
      </w:r>
      <w:r w:rsidR="00001D48" w:rsidRPr="00001D48">
        <w:rPr>
          <w:b/>
          <w:bCs/>
          <w:sz w:val="23"/>
          <w:szCs w:val="23"/>
        </w:rPr>
        <w:t xml:space="preserve"> DOKTORSK</w:t>
      </w:r>
      <w:r>
        <w:rPr>
          <w:b/>
          <w:bCs/>
          <w:sz w:val="23"/>
          <w:szCs w:val="23"/>
        </w:rPr>
        <w:t>IEJ</w:t>
      </w:r>
    </w:p>
    <w:p w14:paraId="2C6EBD48" w14:textId="77777777" w:rsidR="00001D48" w:rsidRDefault="00001D48" w:rsidP="00001D48"/>
    <w:p w14:paraId="2A87E147" w14:textId="77777777" w:rsidR="002F2512" w:rsidRDefault="002F2512" w:rsidP="00001D48"/>
    <w:p w14:paraId="374C2D17" w14:textId="77777777" w:rsidR="002F2512" w:rsidRDefault="002F2512" w:rsidP="00001D48"/>
    <w:p w14:paraId="3E217755" w14:textId="3B737CAD" w:rsidR="00001D48" w:rsidRDefault="00001D48" w:rsidP="00001D48">
      <w:pPr>
        <w:rPr>
          <w:szCs w:val="20"/>
        </w:rPr>
      </w:pPr>
      <w:bookmarkStart w:id="0" w:name="_Hlk168901800"/>
      <w:r>
        <w:rPr>
          <w:szCs w:val="20"/>
        </w:rPr>
        <w:t xml:space="preserve">Tytuł rozprawy w języku polskim: </w:t>
      </w:r>
      <w:r w:rsidRPr="00001D48">
        <w:rPr>
          <w:szCs w:val="20"/>
        </w:rPr>
        <w:t>Pomiar satysfakcji interesariuszy w doskonaleniu</w:t>
      </w:r>
      <w:r>
        <w:rPr>
          <w:szCs w:val="20"/>
        </w:rPr>
        <w:t xml:space="preserve"> </w:t>
      </w:r>
      <w:r w:rsidRPr="00001D48">
        <w:rPr>
          <w:szCs w:val="20"/>
        </w:rPr>
        <w:t>systemów zarządzania jakością uczelni technicznych w Polsce</w:t>
      </w:r>
    </w:p>
    <w:p w14:paraId="2FF75C1B" w14:textId="77777777" w:rsidR="002F2512" w:rsidRDefault="002F2512" w:rsidP="00001D48">
      <w:pPr>
        <w:rPr>
          <w:szCs w:val="20"/>
        </w:rPr>
      </w:pPr>
    </w:p>
    <w:p w14:paraId="68497375" w14:textId="5882BCCE" w:rsidR="00001D48" w:rsidRPr="00001D48" w:rsidRDefault="00001D48" w:rsidP="00001D48">
      <w:pPr>
        <w:rPr>
          <w:szCs w:val="20"/>
          <w:lang w:val="en-GB"/>
        </w:rPr>
      </w:pPr>
      <w:proofErr w:type="spellStart"/>
      <w:r w:rsidRPr="00CC4FF0">
        <w:rPr>
          <w:szCs w:val="20"/>
          <w:lang w:val="en-GB"/>
        </w:rPr>
        <w:t>Tytuł</w:t>
      </w:r>
      <w:proofErr w:type="spellEnd"/>
      <w:r w:rsidRPr="00CC4FF0">
        <w:rPr>
          <w:szCs w:val="20"/>
          <w:lang w:val="en-GB"/>
        </w:rPr>
        <w:t xml:space="preserve"> </w:t>
      </w:r>
      <w:proofErr w:type="spellStart"/>
      <w:r w:rsidRPr="00CC4FF0">
        <w:rPr>
          <w:szCs w:val="20"/>
          <w:lang w:val="en-GB"/>
        </w:rPr>
        <w:t>rozprawy</w:t>
      </w:r>
      <w:proofErr w:type="spellEnd"/>
      <w:r w:rsidRPr="00CC4FF0">
        <w:rPr>
          <w:szCs w:val="20"/>
          <w:lang w:val="en-GB"/>
        </w:rPr>
        <w:t xml:space="preserve"> w </w:t>
      </w:r>
      <w:proofErr w:type="spellStart"/>
      <w:r w:rsidRPr="00CC4FF0">
        <w:rPr>
          <w:szCs w:val="20"/>
          <w:lang w:val="en-GB"/>
        </w:rPr>
        <w:t>języku</w:t>
      </w:r>
      <w:proofErr w:type="spellEnd"/>
      <w:r w:rsidRPr="00CC4FF0">
        <w:rPr>
          <w:szCs w:val="20"/>
          <w:lang w:val="en-GB"/>
        </w:rPr>
        <w:t xml:space="preserve"> </w:t>
      </w:r>
      <w:proofErr w:type="spellStart"/>
      <w:r w:rsidRPr="00CC4FF0">
        <w:rPr>
          <w:szCs w:val="20"/>
          <w:lang w:val="en-GB"/>
        </w:rPr>
        <w:t>angielskim</w:t>
      </w:r>
      <w:proofErr w:type="spellEnd"/>
      <w:r w:rsidRPr="003077E3">
        <w:rPr>
          <w:szCs w:val="20"/>
          <w:lang w:val="en-GB"/>
        </w:rPr>
        <w:t>:</w:t>
      </w:r>
      <w:r w:rsidRPr="00001D48">
        <w:rPr>
          <w:szCs w:val="20"/>
          <w:lang w:val="en-GB"/>
        </w:rPr>
        <w:t xml:space="preserve"> Stakeholders satisfaction measurement f</w:t>
      </w:r>
      <w:r>
        <w:rPr>
          <w:szCs w:val="20"/>
          <w:lang w:val="en-GB"/>
        </w:rPr>
        <w:t xml:space="preserve">or improvement of quality </w:t>
      </w:r>
      <w:r w:rsidR="002F2512">
        <w:rPr>
          <w:szCs w:val="20"/>
          <w:lang w:val="en-GB"/>
        </w:rPr>
        <w:t>management system of Polish technical universities</w:t>
      </w:r>
    </w:p>
    <w:bookmarkEnd w:id="0"/>
    <w:p w14:paraId="041B000D" w14:textId="77777777" w:rsidR="00001D48" w:rsidRDefault="00001D48" w:rsidP="00001D48">
      <w:pPr>
        <w:rPr>
          <w:lang w:val="en-GB"/>
        </w:rPr>
      </w:pPr>
    </w:p>
    <w:p w14:paraId="2F425336" w14:textId="77777777" w:rsidR="00536B28" w:rsidRPr="00001D48" w:rsidRDefault="00536B28" w:rsidP="00001D48">
      <w:pPr>
        <w:rPr>
          <w:lang w:val="en-GB"/>
        </w:rPr>
      </w:pPr>
    </w:p>
    <w:tbl>
      <w:tblPr>
        <w:tblW w:w="8460" w:type="dxa"/>
        <w:tblInd w:w="108" w:type="dxa"/>
        <w:tblLayout w:type="fixed"/>
        <w:tblLook w:val="0000" w:firstRow="0" w:lastRow="0" w:firstColumn="0" w:lastColumn="0" w:noHBand="0" w:noVBand="0"/>
      </w:tblPr>
      <w:tblGrid>
        <w:gridCol w:w="4240"/>
        <w:gridCol w:w="4220"/>
      </w:tblGrid>
      <w:tr w:rsidR="000B3B60" w:rsidRPr="004453C6" w14:paraId="3A858D70" w14:textId="77777777" w:rsidTr="00A84577">
        <w:trPr>
          <w:trHeight w:val="682"/>
        </w:trPr>
        <w:tc>
          <w:tcPr>
            <w:tcW w:w="4240" w:type="dxa"/>
            <w:tcBorders>
              <w:top w:val="single" w:sz="4" w:space="0" w:color="auto"/>
              <w:left w:val="single" w:sz="4" w:space="0" w:color="auto"/>
              <w:bottom w:val="single" w:sz="4" w:space="0" w:color="auto"/>
              <w:right w:val="single" w:sz="4" w:space="0" w:color="auto"/>
            </w:tcBorders>
          </w:tcPr>
          <w:p w14:paraId="1E017528" w14:textId="77777777" w:rsidR="000B3B60" w:rsidRPr="004453C6" w:rsidRDefault="000B3B60" w:rsidP="00A84577">
            <w:pPr>
              <w:rPr>
                <w:szCs w:val="20"/>
              </w:rPr>
            </w:pPr>
            <w:r>
              <w:rPr>
                <w:szCs w:val="20"/>
              </w:rPr>
              <w:t>Promotor</w:t>
            </w:r>
          </w:p>
          <w:p w14:paraId="38F85360" w14:textId="5B540316" w:rsidR="000B3B60" w:rsidRPr="004453C6" w:rsidRDefault="000B3B60" w:rsidP="00A84577">
            <w:pPr>
              <w:rPr>
                <w:szCs w:val="20"/>
              </w:rPr>
            </w:pPr>
          </w:p>
          <w:p w14:paraId="29A36D88" w14:textId="77777777" w:rsidR="000B3B60" w:rsidRPr="004453C6" w:rsidRDefault="000B3B60" w:rsidP="00A84577">
            <w:pPr>
              <w:rPr>
                <w:sz w:val="16"/>
                <w:szCs w:val="16"/>
              </w:rPr>
            </w:pPr>
            <w:r w:rsidRPr="004453C6">
              <w:rPr>
                <w:i/>
                <w:iCs/>
                <w:sz w:val="16"/>
                <w:szCs w:val="16"/>
              </w:rPr>
              <w:t xml:space="preserve">podpis </w:t>
            </w:r>
          </w:p>
        </w:tc>
        <w:tc>
          <w:tcPr>
            <w:tcW w:w="4220" w:type="dxa"/>
            <w:tcBorders>
              <w:top w:val="single" w:sz="4" w:space="0" w:color="auto"/>
              <w:left w:val="single" w:sz="4" w:space="0" w:color="auto"/>
              <w:bottom w:val="single" w:sz="4" w:space="0" w:color="auto"/>
              <w:right w:val="single" w:sz="4" w:space="0" w:color="auto"/>
            </w:tcBorders>
          </w:tcPr>
          <w:p w14:paraId="7DADC435" w14:textId="77777777" w:rsidR="000B3B60" w:rsidRPr="004453C6" w:rsidRDefault="000B3B60" w:rsidP="00A84577">
            <w:pPr>
              <w:rPr>
                <w:szCs w:val="20"/>
              </w:rPr>
            </w:pPr>
            <w:r>
              <w:rPr>
                <w:szCs w:val="20"/>
              </w:rPr>
              <w:t>Drugi promotor</w:t>
            </w:r>
          </w:p>
          <w:p w14:paraId="0E4D223D" w14:textId="41074586" w:rsidR="000B3B60" w:rsidRPr="004453C6" w:rsidRDefault="000B3B60" w:rsidP="00A84577">
            <w:pPr>
              <w:rPr>
                <w:szCs w:val="20"/>
              </w:rPr>
            </w:pPr>
          </w:p>
          <w:p w14:paraId="402730BD" w14:textId="77777777" w:rsidR="000B3B60" w:rsidRPr="004453C6" w:rsidRDefault="000B3B60" w:rsidP="00A84577">
            <w:pPr>
              <w:rPr>
                <w:sz w:val="16"/>
                <w:szCs w:val="16"/>
              </w:rPr>
            </w:pPr>
            <w:r w:rsidRPr="004453C6">
              <w:rPr>
                <w:i/>
                <w:iCs/>
                <w:sz w:val="16"/>
                <w:szCs w:val="16"/>
              </w:rPr>
              <w:t xml:space="preserve">podpis </w:t>
            </w:r>
          </w:p>
        </w:tc>
      </w:tr>
      <w:tr w:rsidR="000B3B60" w:rsidRPr="004453C6" w14:paraId="43A25158" w14:textId="77777777" w:rsidTr="00A84577">
        <w:trPr>
          <w:trHeight w:val="682"/>
        </w:trPr>
        <w:tc>
          <w:tcPr>
            <w:tcW w:w="4240" w:type="dxa"/>
            <w:tcBorders>
              <w:top w:val="single" w:sz="4" w:space="0" w:color="auto"/>
              <w:left w:val="single" w:sz="4" w:space="0" w:color="auto"/>
              <w:bottom w:val="single" w:sz="4" w:space="0" w:color="auto"/>
              <w:right w:val="single" w:sz="4" w:space="0" w:color="auto"/>
            </w:tcBorders>
          </w:tcPr>
          <w:p w14:paraId="308FE62B" w14:textId="77777777" w:rsidR="000B3B60" w:rsidRDefault="000B3B60" w:rsidP="00A84577">
            <w:pPr>
              <w:rPr>
                <w:szCs w:val="20"/>
              </w:rPr>
            </w:pPr>
            <w:r>
              <w:rPr>
                <w:szCs w:val="20"/>
              </w:rPr>
              <w:t xml:space="preserve">dr hab. inż. Piotr </w:t>
            </w:r>
            <w:proofErr w:type="spellStart"/>
            <w:r>
              <w:rPr>
                <w:szCs w:val="20"/>
              </w:rPr>
              <w:t>Grudowski</w:t>
            </w:r>
            <w:proofErr w:type="spellEnd"/>
            <w:r>
              <w:rPr>
                <w:szCs w:val="20"/>
              </w:rPr>
              <w:t xml:space="preserve"> prof. PG</w:t>
            </w:r>
          </w:p>
        </w:tc>
        <w:tc>
          <w:tcPr>
            <w:tcW w:w="4220" w:type="dxa"/>
            <w:tcBorders>
              <w:top w:val="single" w:sz="4" w:space="0" w:color="auto"/>
              <w:left w:val="single" w:sz="4" w:space="0" w:color="auto"/>
              <w:bottom w:val="single" w:sz="4" w:space="0" w:color="auto"/>
              <w:right w:val="single" w:sz="4" w:space="0" w:color="auto"/>
            </w:tcBorders>
          </w:tcPr>
          <w:p w14:paraId="1B7DC95A" w14:textId="77777777" w:rsidR="000B3B60" w:rsidRDefault="000B3B60" w:rsidP="00A84577">
            <w:pPr>
              <w:rPr>
                <w:szCs w:val="20"/>
              </w:rPr>
            </w:pPr>
          </w:p>
        </w:tc>
      </w:tr>
      <w:tr w:rsidR="000B3B60" w:rsidRPr="004453C6" w14:paraId="55AD191A" w14:textId="77777777" w:rsidTr="00A84577">
        <w:trPr>
          <w:trHeight w:val="682"/>
        </w:trPr>
        <w:tc>
          <w:tcPr>
            <w:tcW w:w="4240" w:type="dxa"/>
            <w:tcBorders>
              <w:top w:val="single" w:sz="4" w:space="0" w:color="auto"/>
              <w:left w:val="single" w:sz="4" w:space="0" w:color="auto"/>
              <w:bottom w:val="single" w:sz="4" w:space="0" w:color="auto"/>
              <w:right w:val="single" w:sz="4" w:space="0" w:color="auto"/>
            </w:tcBorders>
          </w:tcPr>
          <w:p w14:paraId="45177A08" w14:textId="77777777" w:rsidR="000B3B60" w:rsidRPr="004453C6" w:rsidRDefault="000B3B60" w:rsidP="00A84577">
            <w:pPr>
              <w:rPr>
                <w:szCs w:val="20"/>
              </w:rPr>
            </w:pPr>
            <w:r>
              <w:rPr>
                <w:szCs w:val="20"/>
              </w:rPr>
              <w:t>Promotor pomocniczy</w:t>
            </w:r>
          </w:p>
          <w:p w14:paraId="30B14F50" w14:textId="403F8C6E" w:rsidR="000B3B60" w:rsidRPr="004453C6" w:rsidRDefault="000B3B60" w:rsidP="00A84577">
            <w:pPr>
              <w:rPr>
                <w:szCs w:val="20"/>
              </w:rPr>
            </w:pPr>
          </w:p>
          <w:p w14:paraId="1D3C71B4" w14:textId="77777777" w:rsidR="000B3B60" w:rsidRPr="004453C6" w:rsidRDefault="000B3B60" w:rsidP="00A84577">
            <w:pPr>
              <w:rPr>
                <w:szCs w:val="20"/>
              </w:rPr>
            </w:pPr>
            <w:r w:rsidRPr="004453C6">
              <w:rPr>
                <w:i/>
                <w:iCs/>
                <w:sz w:val="16"/>
                <w:szCs w:val="16"/>
              </w:rPr>
              <w:t xml:space="preserve">podpis </w:t>
            </w:r>
          </w:p>
        </w:tc>
        <w:tc>
          <w:tcPr>
            <w:tcW w:w="4220" w:type="dxa"/>
            <w:tcBorders>
              <w:top w:val="single" w:sz="4" w:space="0" w:color="auto"/>
              <w:left w:val="single" w:sz="4" w:space="0" w:color="auto"/>
              <w:bottom w:val="single" w:sz="4" w:space="0" w:color="auto"/>
              <w:right w:val="single" w:sz="4" w:space="0" w:color="auto"/>
            </w:tcBorders>
          </w:tcPr>
          <w:p w14:paraId="32E2BE5D" w14:textId="77777777" w:rsidR="000B3B60" w:rsidRPr="004453C6" w:rsidRDefault="000B3B60" w:rsidP="00A84577">
            <w:pPr>
              <w:rPr>
                <w:szCs w:val="20"/>
              </w:rPr>
            </w:pPr>
            <w:proofErr w:type="spellStart"/>
            <w:r>
              <w:rPr>
                <w:szCs w:val="20"/>
              </w:rPr>
              <w:t>Kopromotor</w:t>
            </w:r>
            <w:proofErr w:type="spellEnd"/>
          </w:p>
          <w:p w14:paraId="3FADC390" w14:textId="4F02FA0C" w:rsidR="000B3B60" w:rsidRPr="004453C6" w:rsidRDefault="000B3B60" w:rsidP="00A84577">
            <w:pPr>
              <w:rPr>
                <w:szCs w:val="20"/>
              </w:rPr>
            </w:pPr>
          </w:p>
          <w:p w14:paraId="0834339F" w14:textId="77777777" w:rsidR="000B3B60" w:rsidRPr="004453C6" w:rsidRDefault="000B3B60" w:rsidP="00A84577">
            <w:pPr>
              <w:rPr>
                <w:szCs w:val="20"/>
              </w:rPr>
            </w:pPr>
            <w:r w:rsidRPr="004453C6">
              <w:rPr>
                <w:i/>
                <w:iCs/>
                <w:sz w:val="16"/>
                <w:szCs w:val="16"/>
              </w:rPr>
              <w:t xml:space="preserve">podpis </w:t>
            </w:r>
          </w:p>
        </w:tc>
      </w:tr>
      <w:tr w:rsidR="000B3B60" w:rsidRPr="004453C6" w14:paraId="2C2E9858" w14:textId="77777777" w:rsidTr="00A84577">
        <w:trPr>
          <w:trHeight w:val="305"/>
        </w:trPr>
        <w:tc>
          <w:tcPr>
            <w:tcW w:w="4240" w:type="dxa"/>
            <w:tcBorders>
              <w:top w:val="single" w:sz="4" w:space="0" w:color="auto"/>
              <w:left w:val="single" w:sz="4" w:space="0" w:color="auto"/>
              <w:bottom w:val="single" w:sz="4" w:space="0" w:color="auto"/>
              <w:right w:val="single" w:sz="4" w:space="0" w:color="auto"/>
            </w:tcBorders>
          </w:tcPr>
          <w:p w14:paraId="6CA8D914" w14:textId="7B53F399" w:rsidR="000B3B60" w:rsidRPr="004453C6" w:rsidRDefault="000B3B60" w:rsidP="00A84577">
            <w:pPr>
              <w:rPr>
                <w:szCs w:val="20"/>
              </w:rPr>
            </w:pPr>
            <w:r>
              <w:rPr>
                <w:szCs w:val="20"/>
              </w:rPr>
              <w:t>dr inż. Grzegorz Zieliński</w:t>
            </w:r>
          </w:p>
        </w:tc>
        <w:tc>
          <w:tcPr>
            <w:tcW w:w="4220" w:type="dxa"/>
            <w:tcBorders>
              <w:top w:val="single" w:sz="4" w:space="0" w:color="auto"/>
              <w:left w:val="single" w:sz="4" w:space="0" w:color="auto"/>
              <w:bottom w:val="single" w:sz="4" w:space="0" w:color="auto"/>
              <w:right w:val="single" w:sz="4" w:space="0" w:color="auto"/>
            </w:tcBorders>
          </w:tcPr>
          <w:p w14:paraId="249CBDEB" w14:textId="77777777" w:rsidR="000B3B60" w:rsidRPr="004453C6" w:rsidRDefault="000B3B60" w:rsidP="00A84577">
            <w:pPr>
              <w:rPr>
                <w:szCs w:val="20"/>
              </w:rPr>
            </w:pPr>
          </w:p>
        </w:tc>
      </w:tr>
    </w:tbl>
    <w:p w14:paraId="7B244981" w14:textId="77777777" w:rsidR="002F2512" w:rsidRDefault="002F2512" w:rsidP="002F2512"/>
    <w:p w14:paraId="00E7DDE7" w14:textId="695E121F" w:rsidR="00001D48" w:rsidRPr="00F2350D" w:rsidRDefault="00001D48" w:rsidP="002F2512">
      <w:pPr>
        <w:rPr>
          <w:lang w:val="en-GB"/>
        </w:rPr>
      </w:pPr>
      <w:proofErr w:type="spellStart"/>
      <w:r w:rsidRPr="00F2350D">
        <w:rPr>
          <w:lang w:val="en-GB"/>
        </w:rPr>
        <w:t>Gdańsk</w:t>
      </w:r>
      <w:proofErr w:type="spellEnd"/>
      <w:r w:rsidRPr="00F2350D">
        <w:rPr>
          <w:lang w:val="en-GB"/>
        </w:rPr>
        <w:t xml:space="preserve">, </w:t>
      </w:r>
      <w:proofErr w:type="spellStart"/>
      <w:r w:rsidR="002F2512" w:rsidRPr="00F2350D">
        <w:rPr>
          <w:lang w:val="en-GB"/>
        </w:rPr>
        <w:t>rok</w:t>
      </w:r>
      <w:proofErr w:type="spellEnd"/>
      <w:r w:rsidR="002F2512" w:rsidRPr="00F2350D">
        <w:rPr>
          <w:lang w:val="en-GB"/>
        </w:rPr>
        <w:t xml:space="preserve"> </w:t>
      </w:r>
      <w:r w:rsidRPr="00F2350D">
        <w:rPr>
          <w:lang w:val="en-GB"/>
        </w:rPr>
        <w:t>2024</w:t>
      </w:r>
      <w:r w:rsidRPr="00F2350D">
        <w:rPr>
          <w:lang w:val="en-GB"/>
        </w:rPr>
        <w:br w:type="page"/>
      </w:r>
    </w:p>
    <w:p w14:paraId="299EA2DC" w14:textId="77777777" w:rsidR="00C23BC1" w:rsidRPr="00EA682C" w:rsidRDefault="00C23BC1" w:rsidP="00C23BC1">
      <w:pPr>
        <w:pStyle w:val="Nagwek1"/>
        <w:numPr>
          <w:ilvl w:val="0"/>
          <w:numId w:val="0"/>
        </w:numPr>
        <w:ind w:left="432"/>
      </w:pPr>
      <w:bookmarkStart w:id="1" w:name="_Toc168903301"/>
      <w:bookmarkStart w:id="2" w:name="_Toc168903664"/>
      <w:bookmarkStart w:id="3" w:name="_Toc169134065"/>
      <w:bookmarkStart w:id="4" w:name="_Toc183277607"/>
      <w:bookmarkStart w:id="5" w:name="_Toc164800994"/>
      <w:bookmarkStart w:id="6" w:name="_Toc168903259"/>
      <w:r w:rsidRPr="00EA682C">
        <w:lastRenderedPageBreak/>
        <w:t>Spis treści</w:t>
      </w:r>
      <w:bookmarkEnd w:id="1"/>
      <w:bookmarkEnd w:id="2"/>
      <w:bookmarkEnd w:id="3"/>
      <w:bookmarkEnd w:id="4"/>
    </w:p>
    <w:p w14:paraId="37AC95E3" w14:textId="0E865ED8" w:rsidR="00E7037A" w:rsidRDefault="00C23BC1">
      <w:pPr>
        <w:pStyle w:val="Spistreci1"/>
        <w:rPr>
          <w:rFonts w:asciiTheme="minorHAnsi" w:eastAsiaTheme="minorEastAsia" w:hAnsiTheme="minorHAnsi" w:cstheme="minorBidi"/>
          <w:noProof/>
          <w:kern w:val="2"/>
          <w:sz w:val="22"/>
          <w:lang w:eastAsia="pl-PL"/>
          <w14:ligatures w14:val="standardContextual"/>
        </w:rPr>
      </w:pPr>
      <w:r>
        <w:rPr>
          <w:lang w:val="en-GB"/>
        </w:rPr>
        <w:fldChar w:fldCharType="begin"/>
      </w:r>
      <w:r w:rsidRPr="00F30C28">
        <w:instrText xml:space="preserve"> TOC \o "1-3" \u </w:instrText>
      </w:r>
      <w:r>
        <w:rPr>
          <w:lang w:val="en-GB"/>
        </w:rPr>
        <w:fldChar w:fldCharType="separate"/>
      </w:r>
      <w:r w:rsidR="00E7037A">
        <w:rPr>
          <w:noProof/>
        </w:rPr>
        <w:t>Spis treści</w:t>
      </w:r>
      <w:r w:rsidR="00E7037A">
        <w:rPr>
          <w:noProof/>
        </w:rPr>
        <w:tab/>
      </w:r>
      <w:r w:rsidR="00E7037A">
        <w:rPr>
          <w:noProof/>
        </w:rPr>
        <w:fldChar w:fldCharType="begin"/>
      </w:r>
      <w:r w:rsidR="00E7037A">
        <w:rPr>
          <w:noProof/>
        </w:rPr>
        <w:instrText xml:space="preserve"> PAGEREF _Toc183277607 \h </w:instrText>
      </w:r>
      <w:r w:rsidR="00E7037A">
        <w:rPr>
          <w:noProof/>
        </w:rPr>
      </w:r>
      <w:r w:rsidR="00E7037A">
        <w:rPr>
          <w:noProof/>
        </w:rPr>
        <w:fldChar w:fldCharType="separate"/>
      </w:r>
      <w:r w:rsidR="009F7D4A">
        <w:rPr>
          <w:noProof/>
        </w:rPr>
        <w:t>2</w:t>
      </w:r>
      <w:r w:rsidR="00E7037A">
        <w:rPr>
          <w:noProof/>
        </w:rPr>
        <w:fldChar w:fldCharType="end"/>
      </w:r>
    </w:p>
    <w:p w14:paraId="72FEF76F" w14:textId="6AB0D16B" w:rsidR="00E7037A" w:rsidRDefault="00E7037A">
      <w:pPr>
        <w:pStyle w:val="Spistreci1"/>
        <w:rPr>
          <w:rFonts w:asciiTheme="minorHAnsi" w:eastAsiaTheme="minorEastAsia" w:hAnsiTheme="minorHAnsi" w:cstheme="minorBidi"/>
          <w:noProof/>
          <w:kern w:val="2"/>
          <w:sz w:val="22"/>
          <w:lang w:eastAsia="pl-PL"/>
          <w14:ligatures w14:val="standardContextual"/>
        </w:rPr>
      </w:pPr>
      <w:r>
        <w:rPr>
          <w:noProof/>
        </w:rPr>
        <w:t>Streszczenie</w:t>
      </w:r>
      <w:r>
        <w:rPr>
          <w:noProof/>
        </w:rPr>
        <w:tab/>
      </w:r>
      <w:r>
        <w:rPr>
          <w:noProof/>
        </w:rPr>
        <w:fldChar w:fldCharType="begin"/>
      </w:r>
      <w:r>
        <w:rPr>
          <w:noProof/>
        </w:rPr>
        <w:instrText xml:space="preserve"> PAGEREF _Toc183277608 \h </w:instrText>
      </w:r>
      <w:r>
        <w:rPr>
          <w:noProof/>
        </w:rPr>
      </w:r>
      <w:r>
        <w:rPr>
          <w:noProof/>
        </w:rPr>
        <w:fldChar w:fldCharType="separate"/>
      </w:r>
      <w:r w:rsidR="009F7D4A">
        <w:rPr>
          <w:noProof/>
        </w:rPr>
        <w:t>3</w:t>
      </w:r>
      <w:r>
        <w:rPr>
          <w:noProof/>
        </w:rPr>
        <w:fldChar w:fldCharType="end"/>
      </w:r>
    </w:p>
    <w:p w14:paraId="3A675E0D" w14:textId="7CE5E431" w:rsidR="00E7037A" w:rsidRDefault="00E7037A">
      <w:pPr>
        <w:pStyle w:val="Spistreci1"/>
        <w:tabs>
          <w:tab w:val="left" w:pos="1100"/>
        </w:tabs>
        <w:rPr>
          <w:rFonts w:asciiTheme="minorHAnsi" w:eastAsiaTheme="minorEastAsia" w:hAnsiTheme="minorHAnsi" w:cstheme="minorBidi"/>
          <w:noProof/>
          <w:kern w:val="2"/>
          <w:sz w:val="22"/>
          <w:lang w:eastAsia="pl-PL"/>
          <w14:ligatures w14:val="standardContextual"/>
        </w:rPr>
      </w:pPr>
      <w:r>
        <w:rPr>
          <w:noProof/>
        </w:rPr>
        <w:t>1</w:t>
      </w:r>
      <w:r>
        <w:rPr>
          <w:rFonts w:asciiTheme="minorHAnsi" w:eastAsiaTheme="minorEastAsia" w:hAnsiTheme="minorHAnsi" w:cstheme="minorBidi"/>
          <w:noProof/>
          <w:kern w:val="2"/>
          <w:sz w:val="22"/>
          <w:lang w:eastAsia="pl-PL"/>
          <w14:ligatures w14:val="standardContextual"/>
        </w:rPr>
        <w:tab/>
      </w:r>
      <w:r>
        <w:rPr>
          <w:noProof/>
        </w:rPr>
        <w:t>Uzasadnienie wyboru tematu i główny cel rozprawy</w:t>
      </w:r>
      <w:r>
        <w:rPr>
          <w:noProof/>
        </w:rPr>
        <w:tab/>
      </w:r>
      <w:r>
        <w:rPr>
          <w:noProof/>
        </w:rPr>
        <w:fldChar w:fldCharType="begin"/>
      </w:r>
      <w:r>
        <w:rPr>
          <w:noProof/>
        </w:rPr>
        <w:instrText xml:space="preserve"> PAGEREF _Toc183277609 \h </w:instrText>
      </w:r>
      <w:r>
        <w:rPr>
          <w:noProof/>
        </w:rPr>
      </w:r>
      <w:r>
        <w:rPr>
          <w:noProof/>
        </w:rPr>
        <w:fldChar w:fldCharType="separate"/>
      </w:r>
      <w:r w:rsidR="009F7D4A">
        <w:rPr>
          <w:noProof/>
        </w:rPr>
        <w:t>4</w:t>
      </w:r>
      <w:r>
        <w:rPr>
          <w:noProof/>
        </w:rPr>
        <w:fldChar w:fldCharType="end"/>
      </w:r>
    </w:p>
    <w:p w14:paraId="2A8FF4F6" w14:textId="5983747F" w:rsidR="00E7037A" w:rsidRDefault="00E7037A">
      <w:pPr>
        <w:pStyle w:val="Spistreci1"/>
        <w:tabs>
          <w:tab w:val="left" w:pos="1100"/>
        </w:tabs>
        <w:rPr>
          <w:rFonts w:asciiTheme="minorHAnsi" w:eastAsiaTheme="minorEastAsia" w:hAnsiTheme="minorHAnsi" w:cstheme="minorBidi"/>
          <w:noProof/>
          <w:kern w:val="2"/>
          <w:sz w:val="22"/>
          <w:lang w:eastAsia="pl-PL"/>
          <w14:ligatures w14:val="standardContextual"/>
        </w:rPr>
      </w:pPr>
      <w:r>
        <w:rPr>
          <w:noProof/>
        </w:rPr>
        <w:t>2</w:t>
      </w:r>
      <w:r>
        <w:rPr>
          <w:rFonts w:asciiTheme="minorHAnsi" w:eastAsiaTheme="minorEastAsia" w:hAnsiTheme="minorHAnsi" w:cstheme="minorBidi"/>
          <w:noProof/>
          <w:kern w:val="2"/>
          <w:sz w:val="22"/>
          <w:lang w:eastAsia="pl-PL"/>
          <w14:ligatures w14:val="standardContextual"/>
        </w:rPr>
        <w:tab/>
      </w:r>
      <w:r>
        <w:rPr>
          <w:noProof/>
        </w:rPr>
        <w:t>Pytania badawcze i hipotezy</w:t>
      </w:r>
      <w:r>
        <w:rPr>
          <w:noProof/>
        </w:rPr>
        <w:tab/>
      </w:r>
      <w:r>
        <w:rPr>
          <w:noProof/>
        </w:rPr>
        <w:fldChar w:fldCharType="begin"/>
      </w:r>
      <w:r>
        <w:rPr>
          <w:noProof/>
        </w:rPr>
        <w:instrText xml:space="preserve"> PAGEREF _Toc183277610 \h </w:instrText>
      </w:r>
      <w:r>
        <w:rPr>
          <w:noProof/>
        </w:rPr>
      </w:r>
      <w:r>
        <w:rPr>
          <w:noProof/>
        </w:rPr>
        <w:fldChar w:fldCharType="separate"/>
      </w:r>
      <w:r w:rsidR="009F7D4A">
        <w:rPr>
          <w:noProof/>
        </w:rPr>
        <w:t>7</w:t>
      </w:r>
      <w:r>
        <w:rPr>
          <w:noProof/>
        </w:rPr>
        <w:fldChar w:fldCharType="end"/>
      </w:r>
    </w:p>
    <w:p w14:paraId="6FB54BD8" w14:textId="11BF3CBA" w:rsidR="00E7037A" w:rsidRDefault="00E7037A">
      <w:pPr>
        <w:pStyle w:val="Spistreci1"/>
        <w:tabs>
          <w:tab w:val="left" w:pos="1100"/>
        </w:tabs>
        <w:rPr>
          <w:rFonts w:asciiTheme="minorHAnsi" w:eastAsiaTheme="minorEastAsia" w:hAnsiTheme="minorHAnsi" w:cstheme="minorBidi"/>
          <w:noProof/>
          <w:kern w:val="2"/>
          <w:sz w:val="22"/>
          <w:lang w:eastAsia="pl-PL"/>
          <w14:ligatures w14:val="standardContextual"/>
        </w:rPr>
      </w:pPr>
      <w:r>
        <w:rPr>
          <w:noProof/>
        </w:rPr>
        <w:t>3</w:t>
      </w:r>
      <w:r>
        <w:rPr>
          <w:rFonts w:asciiTheme="minorHAnsi" w:eastAsiaTheme="minorEastAsia" w:hAnsiTheme="minorHAnsi" w:cstheme="minorBidi"/>
          <w:noProof/>
          <w:kern w:val="2"/>
          <w:sz w:val="22"/>
          <w:lang w:eastAsia="pl-PL"/>
          <w14:ligatures w14:val="standardContextual"/>
        </w:rPr>
        <w:tab/>
      </w:r>
      <w:r>
        <w:rPr>
          <w:noProof/>
        </w:rPr>
        <w:t>Struktura rozprawy</w:t>
      </w:r>
      <w:r>
        <w:rPr>
          <w:noProof/>
        </w:rPr>
        <w:tab/>
      </w:r>
      <w:r>
        <w:rPr>
          <w:noProof/>
        </w:rPr>
        <w:fldChar w:fldCharType="begin"/>
      </w:r>
      <w:r>
        <w:rPr>
          <w:noProof/>
        </w:rPr>
        <w:instrText xml:space="preserve"> PAGEREF _Toc183277611 \h </w:instrText>
      </w:r>
      <w:r>
        <w:rPr>
          <w:noProof/>
        </w:rPr>
      </w:r>
      <w:r>
        <w:rPr>
          <w:noProof/>
        </w:rPr>
        <w:fldChar w:fldCharType="separate"/>
      </w:r>
      <w:r w:rsidR="009F7D4A">
        <w:rPr>
          <w:noProof/>
        </w:rPr>
        <w:t>7</w:t>
      </w:r>
      <w:r>
        <w:rPr>
          <w:noProof/>
        </w:rPr>
        <w:fldChar w:fldCharType="end"/>
      </w:r>
    </w:p>
    <w:p w14:paraId="192B8C71" w14:textId="64EFD469" w:rsidR="00E7037A" w:rsidRDefault="00E7037A">
      <w:pPr>
        <w:pStyle w:val="Spistreci1"/>
        <w:tabs>
          <w:tab w:val="left" w:pos="1100"/>
        </w:tabs>
        <w:rPr>
          <w:rFonts w:asciiTheme="minorHAnsi" w:eastAsiaTheme="minorEastAsia" w:hAnsiTheme="minorHAnsi" w:cstheme="minorBidi"/>
          <w:noProof/>
          <w:kern w:val="2"/>
          <w:sz w:val="22"/>
          <w:lang w:eastAsia="pl-PL"/>
          <w14:ligatures w14:val="standardContextual"/>
        </w:rPr>
      </w:pPr>
      <w:r>
        <w:rPr>
          <w:noProof/>
        </w:rPr>
        <w:t>4</w:t>
      </w:r>
      <w:r>
        <w:rPr>
          <w:rFonts w:asciiTheme="minorHAnsi" w:eastAsiaTheme="minorEastAsia" w:hAnsiTheme="minorHAnsi" w:cstheme="minorBidi"/>
          <w:noProof/>
          <w:kern w:val="2"/>
          <w:sz w:val="22"/>
          <w:lang w:eastAsia="pl-PL"/>
          <w14:ligatures w14:val="standardContextual"/>
        </w:rPr>
        <w:tab/>
      </w:r>
      <w:r>
        <w:rPr>
          <w:noProof/>
        </w:rPr>
        <w:t>Wybrane wyniki z badania literatury</w:t>
      </w:r>
      <w:r>
        <w:rPr>
          <w:noProof/>
        </w:rPr>
        <w:tab/>
      </w:r>
      <w:r>
        <w:rPr>
          <w:noProof/>
        </w:rPr>
        <w:fldChar w:fldCharType="begin"/>
      </w:r>
      <w:r>
        <w:rPr>
          <w:noProof/>
        </w:rPr>
        <w:instrText xml:space="preserve"> PAGEREF _Toc183277612 \h </w:instrText>
      </w:r>
      <w:r>
        <w:rPr>
          <w:noProof/>
        </w:rPr>
      </w:r>
      <w:r>
        <w:rPr>
          <w:noProof/>
        </w:rPr>
        <w:fldChar w:fldCharType="separate"/>
      </w:r>
      <w:r w:rsidR="009F7D4A">
        <w:rPr>
          <w:noProof/>
        </w:rPr>
        <w:t>13</w:t>
      </w:r>
      <w:r>
        <w:rPr>
          <w:noProof/>
        </w:rPr>
        <w:fldChar w:fldCharType="end"/>
      </w:r>
    </w:p>
    <w:p w14:paraId="36B77EFA" w14:textId="33DC6CA9" w:rsidR="00E7037A" w:rsidRDefault="00E7037A">
      <w:pPr>
        <w:pStyle w:val="Spistreci1"/>
        <w:tabs>
          <w:tab w:val="left" w:pos="1100"/>
        </w:tabs>
        <w:rPr>
          <w:rFonts w:asciiTheme="minorHAnsi" w:eastAsiaTheme="minorEastAsia" w:hAnsiTheme="minorHAnsi" w:cstheme="minorBidi"/>
          <w:noProof/>
          <w:kern w:val="2"/>
          <w:sz w:val="22"/>
          <w:lang w:eastAsia="pl-PL"/>
          <w14:ligatures w14:val="standardContextual"/>
        </w:rPr>
      </w:pPr>
      <w:r>
        <w:rPr>
          <w:noProof/>
        </w:rPr>
        <w:t>5</w:t>
      </w:r>
      <w:r>
        <w:rPr>
          <w:rFonts w:asciiTheme="minorHAnsi" w:eastAsiaTheme="minorEastAsia" w:hAnsiTheme="minorHAnsi" w:cstheme="minorBidi"/>
          <w:noProof/>
          <w:kern w:val="2"/>
          <w:sz w:val="22"/>
          <w:lang w:eastAsia="pl-PL"/>
          <w14:ligatures w14:val="standardContextual"/>
        </w:rPr>
        <w:tab/>
      </w:r>
      <w:r>
        <w:rPr>
          <w:noProof/>
        </w:rPr>
        <w:t>Pomiar satysfakcji interesariuszy – wybrane wyniki</w:t>
      </w:r>
      <w:r>
        <w:rPr>
          <w:noProof/>
        </w:rPr>
        <w:tab/>
      </w:r>
      <w:r>
        <w:rPr>
          <w:noProof/>
        </w:rPr>
        <w:fldChar w:fldCharType="begin"/>
      </w:r>
      <w:r>
        <w:rPr>
          <w:noProof/>
        </w:rPr>
        <w:instrText xml:space="preserve"> PAGEREF _Toc183277613 \h </w:instrText>
      </w:r>
      <w:r>
        <w:rPr>
          <w:noProof/>
        </w:rPr>
      </w:r>
      <w:r>
        <w:rPr>
          <w:noProof/>
        </w:rPr>
        <w:fldChar w:fldCharType="separate"/>
      </w:r>
      <w:r w:rsidR="009F7D4A">
        <w:rPr>
          <w:noProof/>
        </w:rPr>
        <w:t>16</w:t>
      </w:r>
      <w:r>
        <w:rPr>
          <w:noProof/>
        </w:rPr>
        <w:fldChar w:fldCharType="end"/>
      </w:r>
    </w:p>
    <w:p w14:paraId="388F11F1" w14:textId="299A3E0A" w:rsidR="00E7037A" w:rsidRDefault="00E7037A">
      <w:pPr>
        <w:pStyle w:val="Spistreci1"/>
        <w:tabs>
          <w:tab w:val="left" w:pos="1100"/>
        </w:tabs>
        <w:rPr>
          <w:rFonts w:asciiTheme="minorHAnsi" w:eastAsiaTheme="minorEastAsia" w:hAnsiTheme="minorHAnsi" w:cstheme="minorBidi"/>
          <w:noProof/>
          <w:kern w:val="2"/>
          <w:sz w:val="22"/>
          <w:lang w:eastAsia="pl-PL"/>
          <w14:ligatures w14:val="standardContextual"/>
        </w:rPr>
      </w:pPr>
      <w:r>
        <w:rPr>
          <w:noProof/>
        </w:rPr>
        <w:t>6</w:t>
      </w:r>
      <w:r>
        <w:rPr>
          <w:rFonts w:asciiTheme="minorHAnsi" w:eastAsiaTheme="minorEastAsia" w:hAnsiTheme="minorHAnsi" w:cstheme="minorBidi"/>
          <w:noProof/>
          <w:kern w:val="2"/>
          <w:sz w:val="22"/>
          <w:lang w:eastAsia="pl-PL"/>
          <w14:ligatures w14:val="standardContextual"/>
        </w:rPr>
        <w:tab/>
      </w:r>
      <w:r>
        <w:rPr>
          <w:noProof/>
        </w:rPr>
        <w:t>Model doskonalenia Systemu Zarządzania Jakością uczelni technicznej inspirowanego pomiarem satysfakcji interesariuszy (SSDQM)</w:t>
      </w:r>
      <w:r>
        <w:rPr>
          <w:noProof/>
        </w:rPr>
        <w:tab/>
      </w:r>
      <w:r>
        <w:rPr>
          <w:noProof/>
        </w:rPr>
        <w:fldChar w:fldCharType="begin"/>
      </w:r>
      <w:r>
        <w:rPr>
          <w:noProof/>
        </w:rPr>
        <w:instrText xml:space="preserve"> PAGEREF _Toc183277614 \h </w:instrText>
      </w:r>
      <w:r>
        <w:rPr>
          <w:noProof/>
        </w:rPr>
      </w:r>
      <w:r>
        <w:rPr>
          <w:noProof/>
        </w:rPr>
        <w:fldChar w:fldCharType="separate"/>
      </w:r>
      <w:r w:rsidR="009F7D4A">
        <w:rPr>
          <w:noProof/>
        </w:rPr>
        <w:t>22</w:t>
      </w:r>
      <w:r>
        <w:rPr>
          <w:noProof/>
        </w:rPr>
        <w:fldChar w:fldCharType="end"/>
      </w:r>
    </w:p>
    <w:p w14:paraId="63B00B36" w14:textId="5C0FFAC4" w:rsidR="00E7037A" w:rsidRDefault="00E7037A">
      <w:pPr>
        <w:pStyle w:val="Spistreci1"/>
        <w:rPr>
          <w:rFonts w:asciiTheme="minorHAnsi" w:eastAsiaTheme="minorEastAsia" w:hAnsiTheme="minorHAnsi" w:cstheme="minorBidi"/>
          <w:noProof/>
          <w:kern w:val="2"/>
          <w:sz w:val="22"/>
          <w:lang w:eastAsia="pl-PL"/>
          <w14:ligatures w14:val="standardContextual"/>
        </w:rPr>
      </w:pPr>
      <w:r>
        <w:rPr>
          <w:noProof/>
        </w:rPr>
        <w:t>Podsumowanie</w:t>
      </w:r>
      <w:r>
        <w:rPr>
          <w:noProof/>
        </w:rPr>
        <w:tab/>
      </w:r>
      <w:r>
        <w:rPr>
          <w:noProof/>
        </w:rPr>
        <w:fldChar w:fldCharType="begin"/>
      </w:r>
      <w:r>
        <w:rPr>
          <w:noProof/>
        </w:rPr>
        <w:instrText xml:space="preserve"> PAGEREF _Toc183277615 \h </w:instrText>
      </w:r>
      <w:r>
        <w:rPr>
          <w:noProof/>
        </w:rPr>
      </w:r>
      <w:r>
        <w:rPr>
          <w:noProof/>
        </w:rPr>
        <w:fldChar w:fldCharType="separate"/>
      </w:r>
      <w:r w:rsidR="009F7D4A">
        <w:rPr>
          <w:noProof/>
        </w:rPr>
        <w:t>26</w:t>
      </w:r>
      <w:r>
        <w:rPr>
          <w:noProof/>
        </w:rPr>
        <w:fldChar w:fldCharType="end"/>
      </w:r>
    </w:p>
    <w:p w14:paraId="73AB0D73" w14:textId="5A6B1A79" w:rsidR="00E7037A" w:rsidRDefault="00E7037A">
      <w:pPr>
        <w:pStyle w:val="Spistreci1"/>
        <w:rPr>
          <w:rFonts w:asciiTheme="minorHAnsi" w:eastAsiaTheme="minorEastAsia" w:hAnsiTheme="minorHAnsi" w:cstheme="minorBidi"/>
          <w:noProof/>
          <w:kern w:val="2"/>
          <w:sz w:val="22"/>
          <w:lang w:eastAsia="pl-PL"/>
          <w14:ligatures w14:val="standardContextual"/>
        </w:rPr>
      </w:pPr>
      <w:r w:rsidRPr="006407A9">
        <w:rPr>
          <w:noProof/>
          <w:lang w:val="en-GB"/>
        </w:rPr>
        <w:t>Spis literatury</w:t>
      </w:r>
      <w:r>
        <w:rPr>
          <w:noProof/>
        </w:rPr>
        <w:tab/>
      </w:r>
      <w:r>
        <w:rPr>
          <w:noProof/>
        </w:rPr>
        <w:fldChar w:fldCharType="begin"/>
      </w:r>
      <w:r>
        <w:rPr>
          <w:noProof/>
        </w:rPr>
        <w:instrText xml:space="preserve"> PAGEREF _Toc183277616 \h </w:instrText>
      </w:r>
      <w:r>
        <w:rPr>
          <w:noProof/>
        </w:rPr>
      </w:r>
      <w:r>
        <w:rPr>
          <w:noProof/>
        </w:rPr>
        <w:fldChar w:fldCharType="separate"/>
      </w:r>
      <w:r w:rsidR="009F7D4A">
        <w:rPr>
          <w:noProof/>
        </w:rPr>
        <w:t>29</w:t>
      </w:r>
      <w:r>
        <w:rPr>
          <w:noProof/>
        </w:rPr>
        <w:fldChar w:fldCharType="end"/>
      </w:r>
    </w:p>
    <w:p w14:paraId="4A7762A3" w14:textId="042FF821" w:rsidR="00442234" w:rsidRPr="00281B1D" w:rsidRDefault="00C23BC1" w:rsidP="00C23BC1">
      <w:r>
        <w:rPr>
          <w:lang w:val="en-GB"/>
        </w:rPr>
        <w:fldChar w:fldCharType="end"/>
      </w:r>
    </w:p>
    <w:p w14:paraId="0C953A2B" w14:textId="77777777" w:rsidR="00442234" w:rsidRPr="00281B1D" w:rsidRDefault="00442234">
      <w:pPr>
        <w:spacing w:before="0" w:line="240" w:lineRule="auto"/>
        <w:ind w:firstLine="0"/>
        <w:jc w:val="left"/>
      </w:pPr>
      <w:r w:rsidRPr="00281B1D">
        <w:br w:type="page"/>
      </w:r>
    </w:p>
    <w:p w14:paraId="57F2841E" w14:textId="77777777" w:rsidR="00C23BC1" w:rsidRDefault="00C23BC1" w:rsidP="00C23BC1">
      <w:pPr>
        <w:pStyle w:val="Nagwek1"/>
        <w:numPr>
          <w:ilvl w:val="0"/>
          <w:numId w:val="0"/>
        </w:numPr>
        <w:ind w:left="432"/>
      </w:pPr>
      <w:bookmarkStart w:id="7" w:name="_Toc164800993"/>
      <w:bookmarkStart w:id="8" w:name="_Toc168903258"/>
      <w:bookmarkStart w:id="9" w:name="_Toc168903665"/>
      <w:bookmarkStart w:id="10" w:name="_Toc169134066"/>
      <w:bookmarkStart w:id="11" w:name="_Toc183277608"/>
      <w:r>
        <w:t>Streszczenie</w:t>
      </w:r>
      <w:bookmarkEnd w:id="7"/>
      <w:bookmarkEnd w:id="8"/>
      <w:bookmarkEnd w:id="9"/>
      <w:bookmarkEnd w:id="10"/>
      <w:bookmarkEnd w:id="11"/>
    </w:p>
    <w:p w14:paraId="0DC3659E" w14:textId="4043E0BC" w:rsidR="00C23BC1" w:rsidRDefault="00C23BC1" w:rsidP="00C23BC1">
      <w:bookmarkStart w:id="12" w:name="_Hlk168902471"/>
      <w:r>
        <w:t xml:space="preserve">Niniejsza praca przyczynia się do rozwoju nauk o zarządzaniu i jakości dzięki syntezie teorii zarządzania jakością oraz teorii interesariuszy. Przedmiotem pracy jest zarządzanie jakością, a podmiotem badań polskie publiczne uczelnie techniczne. Kontekst specyfiki organizacji, jakimi są uniwersytety, pozwolił na opracowanie i zaproponowanie narzędzi, których stosowanie będzie praktycznym przejawem </w:t>
      </w:r>
      <w:proofErr w:type="spellStart"/>
      <w:r>
        <w:t>interesariuszocentryzmu</w:t>
      </w:r>
      <w:proofErr w:type="spellEnd"/>
      <w:r>
        <w:t xml:space="preserve"> w zarządzaniu organizacją. Uczelnie poprzez złożoność relacji pomiędzy wieloma grupami osób z nimi związanych, o często rozbieżnych interesach, są szczególnie trudnym środowiskiem do wdrażania nowoczesnych, dojrzałych systemów zarządzania jakością, co potwierdzają wyniki przeprowadzonych badań literatury. Przyczyny tego stanu rzeczy są wielorakie, od niektórych cech typowych dla kultury akademickiej, poprzez złożoność struktury, aż po trudności w zdefiniowaniu klienta. Ponieważ u podstaw współczesnych koncepcji zarządzania jakością znajduje się idea </w:t>
      </w:r>
      <w:proofErr w:type="spellStart"/>
      <w:r>
        <w:t>klientocentryzmu</w:t>
      </w:r>
      <w:proofErr w:type="spellEnd"/>
      <w:r>
        <w:t xml:space="preserve">, to, gdy nie można jednoznacznie określić klienta, podstawowe cele działań projakościowych stają się mało klarowne. Współcześnie w odniesieniu do uczelni powszechnie zastępuje się pojęcie klienta pojęciem interesariuszy. Autor proponuje więc, by u podstaw wszelkich działań doskonalących </w:t>
      </w:r>
      <w:r w:rsidRPr="00F12144">
        <w:rPr>
          <w:u w:val="single"/>
          <w:rPrChange w:id="13" w:author="Tadeusz Szefler" w:date="2024-11-27T08:24:00Z" w16du:dateUtc="2024-11-27T07:24:00Z">
            <w:rPr/>
          </w:rPrChange>
        </w:rPr>
        <w:t>stała</w:t>
      </w:r>
      <w:ins w:id="14" w:author="Tadeusz Szefler" w:date="2024-11-27T08:24:00Z" w16du:dateUtc="2024-11-27T07:24:00Z">
        <w:r w:rsidR="00F12144">
          <w:t xml:space="preserve"> </w:t>
        </w:r>
        <w:r w:rsidR="00DA64A3">
          <w:t>&lt;&lt;</w:t>
        </w:r>
        <w:r w:rsidR="00DA64A3" w:rsidRPr="00DA64A3">
          <w:rPr>
            <w:i/>
            <w:iCs/>
            <w:rPrChange w:id="15" w:author="Tadeusz Szefler" w:date="2024-11-27T08:24:00Z" w16du:dateUtc="2024-11-27T07:24:00Z">
              <w:rPr/>
            </w:rPrChange>
          </w:rPr>
          <w:t>może lepiej:</w:t>
        </w:r>
        <w:r w:rsidR="00DA64A3">
          <w:t xml:space="preserve"> miały miejsce&gt;&gt;</w:t>
        </w:r>
      </w:ins>
      <w:r>
        <w:t xml:space="preserve"> analiza interesariuszy oraz wyniki pomiaru satysfakcji interesariuszy.</w:t>
      </w:r>
    </w:p>
    <w:bookmarkEnd w:id="12"/>
    <w:p w14:paraId="1C1E1566" w14:textId="77515AAD" w:rsidR="00C23BC1" w:rsidRPr="00040963" w:rsidRDefault="00C23BC1" w:rsidP="00C23BC1">
      <w:r>
        <w:t xml:space="preserve">Przeprowadzone badania jakościowe i ilościowe pozwoliły na osiągnięcie celu poznawczego pracy, jakim była </w:t>
      </w:r>
      <w:r w:rsidRPr="00AC50CC">
        <w:rPr>
          <w:i/>
          <w:iCs/>
        </w:rPr>
        <w:t>identyfikacja skutecznych z perspektywy doskonalenia systemu zarządzania jakością metod pomiaru i analizy poziomu satysfakcji interesariuszy jako miernika jakości</w:t>
      </w:r>
      <w:r>
        <w:t xml:space="preserve">. Postawiony cel utylitarny, sformułowany jako </w:t>
      </w:r>
      <w:r>
        <w:rPr>
          <w:i/>
          <w:iCs/>
        </w:rPr>
        <w:t>o</w:t>
      </w:r>
      <w:r w:rsidRPr="004C007D">
        <w:rPr>
          <w:i/>
          <w:iCs/>
        </w:rPr>
        <w:t>pracowanie metody doskonalenia systemu zarządzania jakością uczelni, dostosowanego do specyfiki polskich uczelni technicznych, z wykorzystaniem pomiaru satysfakcji różnych grup interesariuszy jako jednego z mierników efektów działania uczelni</w:t>
      </w:r>
      <w:r>
        <w:t>, również został osiągnięty. Zadanie to zostało zrealizowane poprzez opracowanie modelu doskonalenia systemu zarządzania jakością uczelni inspirowanego satysfakcją interesariuszy SSDQM (</w:t>
      </w:r>
      <w:proofErr w:type="spellStart"/>
      <w:r w:rsidRPr="00AC50CC">
        <w:rPr>
          <w:i/>
          <w:iCs/>
        </w:rPr>
        <w:t>Stakeholders</w:t>
      </w:r>
      <w:proofErr w:type="spellEnd"/>
      <w:r w:rsidRPr="00AC50CC">
        <w:rPr>
          <w:i/>
          <w:iCs/>
        </w:rPr>
        <w:t xml:space="preserve"> </w:t>
      </w:r>
      <w:proofErr w:type="spellStart"/>
      <w:r w:rsidRPr="00AC50CC">
        <w:rPr>
          <w:i/>
          <w:iCs/>
        </w:rPr>
        <w:t>Satisfaction</w:t>
      </w:r>
      <w:proofErr w:type="spellEnd"/>
      <w:r w:rsidRPr="00AC50CC">
        <w:rPr>
          <w:i/>
          <w:iCs/>
        </w:rPr>
        <w:t xml:space="preserve"> </w:t>
      </w:r>
      <w:proofErr w:type="spellStart"/>
      <w:r w:rsidRPr="00AC50CC">
        <w:rPr>
          <w:i/>
          <w:iCs/>
        </w:rPr>
        <w:t>Drive</w:t>
      </w:r>
      <w:r>
        <w:rPr>
          <w:i/>
          <w:iCs/>
        </w:rPr>
        <w:t>n</w:t>
      </w:r>
      <w:proofErr w:type="spellEnd"/>
      <w:r w:rsidRPr="00AC50CC">
        <w:rPr>
          <w:i/>
          <w:iCs/>
        </w:rPr>
        <w:t xml:space="preserve"> </w:t>
      </w:r>
      <w:proofErr w:type="spellStart"/>
      <w:r w:rsidRPr="00AC50CC">
        <w:rPr>
          <w:i/>
          <w:iCs/>
        </w:rPr>
        <w:t>Quality</w:t>
      </w:r>
      <w:proofErr w:type="spellEnd"/>
      <w:r w:rsidRPr="00AC50CC">
        <w:rPr>
          <w:i/>
          <w:iCs/>
        </w:rPr>
        <w:t xml:space="preserve"> </w:t>
      </w:r>
      <w:r w:rsidR="00C37BF8">
        <w:rPr>
          <w:i/>
          <w:iCs/>
        </w:rPr>
        <w:t>M</w:t>
      </w:r>
      <w:r w:rsidRPr="00AC50CC">
        <w:rPr>
          <w:i/>
          <w:iCs/>
        </w:rPr>
        <w:t>anagement Model</w:t>
      </w:r>
      <w:r>
        <w:t>). Jest to model opracowany z uwzględnieniem możliwości stosowania w kontekście specyfiki polskich uczelni technicznych. Wartość aplikacyjna zaproponowanego modelu została wzmocniona rekomendacjami będącymi rezultatem przeprowadzonych badań, których istotną częścią jest opracowany podstawowy zestaw wskaźników. Są to mierniki o potwierdzonej statystycznie istotności dla środowiska uczelni technicznych. Silne związki zaproponowanego modelu z dziedziną zarządzania jakością są potwierdzone również analizami wskazującymi, że stosowanie SSDQM może stanowić bardzo dobre przygotowanie organizacji do implementacji wymagań normy ISO 21001:2018 oraz innych standardów i wymagań koncentrujących uwagę organizacji na interesariuszach.</w:t>
      </w:r>
    </w:p>
    <w:p w14:paraId="206F1A1E" w14:textId="77777777" w:rsidR="00923E79" w:rsidRPr="00281B1D" w:rsidRDefault="00923E79" w:rsidP="00923E79">
      <w:pPr>
        <w:spacing w:before="0" w:line="240" w:lineRule="auto"/>
        <w:ind w:firstLine="0"/>
        <w:jc w:val="left"/>
        <w:sectPr w:rsidR="00923E79" w:rsidRPr="00281B1D" w:rsidSect="00923E79">
          <w:footerReference w:type="default" r:id="rId11"/>
          <w:pgSz w:w="11906" w:h="16838"/>
          <w:pgMar w:top="1417" w:right="1417" w:bottom="1417" w:left="1417" w:header="708" w:footer="708" w:gutter="0"/>
          <w:cols w:space="708"/>
          <w:docGrid w:linePitch="360"/>
        </w:sectPr>
      </w:pPr>
      <w:bookmarkStart w:id="16" w:name="_Toc164800997"/>
      <w:bookmarkStart w:id="17" w:name="_Toc168903261"/>
      <w:bookmarkEnd w:id="5"/>
      <w:bookmarkEnd w:id="6"/>
    </w:p>
    <w:p w14:paraId="2DC4120D" w14:textId="77777777" w:rsidR="00B1036C" w:rsidRDefault="00B1036C" w:rsidP="00B1036C">
      <w:pPr>
        <w:pStyle w:val="Nagwek1"/>
        <w:spacing w:after="240"/>
      </w:pPr>
      <w:bookmarkStart w:id="18" w:name="_Toc183277609"/>
      <w:r>
        <w:t>Uzasadnienie wyboru tematu i główny cel rozprawy</w:t>
      </w:r>
      <w:bookmarkEnd w:id="18"/>
    </w:p>
    <w:p w14:paraId="55F53C30" w14:textId="1526BC7D" w:rsidR="00B1036C" w:rsidRPr="003077E3" w:rsidRDefault="00B1036C" w:rsidP="005B6E34">
      <w:r>
        <w:t xml:space="preserve">Uniwersytety stanowią jedno z kluczowych ogniw nowoczesnej gospodarki, pełniąc rolę siły napędowej rozwoju ekonomicznego </w:t>
      </w:r>
      <w:r>
        <w:fldChar w:fldCharType="begin" w:fldLock="1"/>
      </w:r>
      <w:r>
        <w:instrText>ADDIN CSL_CITATION {"citationItems":[{"id":"ITEM-1","itemData":{"DOI":"10.3390/su132413727","ISSN":"2071-1050","abstract":"The role of universities as drivers of good practices and learning has changed radically in recent years. The strategic plan of the Comillas Pontifical University establishes the obligation of a learning and service subject in all degree programs as a way to put what has been learned during the university years at the service of society and as a vehicle for promoting the Sustainable Development Goals set by the 2030 Agenda. In this article we will present the theoretical framework on which the project has been developed, including the university context in which it fits, to analyze the process of design and implementation of a service-learning course in engineering degrees, selecting as case studies two examples of projects in which the social impact was high. As conclusions we will present the strengths and weaknesses of the implementation process, as well as the students’ learning based on their experiences.","author":[{"dropping-particle":"","family":"Puente","given":"Cristina","non-dropping-particle":"","parse-names":false,"suffix":""},{"dropping-particle":"","family":"Fabra","given":"María Eugenia","non-dropping-particle":"","parse-names":false,"suffix":""},{"dropping-particle":"","family":"Mason","given":"Cindy","non-dropping-particle":"","parse-names":false,"suffix":""},{"dropping-particle":"","family":"Puente-Rueda","given":"Cristina","non-dropping-particle":"","parse-names":false,"suffix":""},{"dropping-particle":"","family":"Sáenz-Nuño","given":"Maria Ana","non-dropping-particle":"","parse-names":false,"suffix":""},{"dropping-particle":"","family":"Viñuales","given":"Ramiro","non-dropping-particle":"","parse-names":false,"suffix":""}],"container-title":"Sustainability","id":"ITEM-1","issue":"24","issued":{"date-parts":[["2021","12","13"]]},"page":"13727","title":"Role of the Universities as Drivers of Social Innovation","type":"article-journal","volume":"13"},"prefix":"por.","uris":["http://www.mendeley.com/documents/?uuid=c80981e9-b7f9-46d4-898c-dfa01f5106fa"]}],"mendeley":{"formattedCitation":"(por. Puente i in., 2021)","plainTextFormattedCitation":"(por. Puente i in., 2021)","previouslyFormattedCitation":"(por. Puente i in., 2021)"},"properties":{"noteIndex":0},"schema":"https://github.com/citation-style-language/schema/raw/master/csl-citation.json"}</w:instrText>
      </w:r>
      <w:r>
        <w:fldChar w:fldCharType="separate"/>
      </w:r>
      <w:r w:rsidRPr="0004095D">
        <w:rPr>
          <w:noProof/>
        </w:rPr>
        <w:t>(por. Puente i in., 2021)</w:t>
      </w:r>
      <w:r>
        <w:fldChar w:fldCharType="end"/>
      </w:r>
      <w:r>
        <w:t xml:space="preserve"> poprzez swój kluczowy wkład w rozwój wiedzy i innowacyjności. W tym zakresie szczególną rolę odgrywają uczelnie techniczne (politechniki) poprzez swoje bliskie relacje z branżami technologicznymi. Jednocześnie szczególnie w kontekście polskich uczelni „poszukiwanie rozwiązań dotyczących organizacji i zarządzania (…) jest niekończącą się opowieścią” </w:t>
      </w:r>
      <w:r>
        <w:fldChar w:fldCharType="begin" w:fldLock="1"/>
      </w:r>
      <w:r>
        <w:instrText>ADDIN CSL_CITATION {"citationItems":[{"id":"ITEM-1","itemData":{"abstract":"After several years of discussions on the future shape of higher education in Poland, both at the systemic and institutional level, on July 20, 2018, \"The Law on Higher Education and Science,\" from now on referred to as the Law, was enacted. Together with a package of ordinances, this regulation broadened the autonomy of universities in terms of organization and management while substantiating the importance of their accountability. Strengthening the rector's authority resulted in a change in the perception of universities as dispersed organizations (Weick, 1976) towards compact organizations (Brunsson and Sahlin-Andersson, 2000). The authors noticed that the concept of the university, in line with the letter and spirit of the Law, does not pay due attention to the relations between university employees. Therefore, the article aims to present a proposal to implement the elements of the turquoise organization concept (Laloux, 2015), which is more and more often described in the scientific literature - and at the same time evokes extreme emotions - into an academic institution. The article indicates the unused, in the authors' opinion, possibilities of organizational and management changes created by the Law and describes selected features of the turquoise organization, relating them to an academic institution. It also compares the characteristics of a traditional university, entrepreneurial, and a university with a shade of turquoise. The research part analyzes interviews with deliberately selected employees of the Gdańsk University of Technology. During individual conversations, they expressed their opinions on new organizational and management solutions proposed by the article's co-author. In summary, an attempt was made to answer the question formulated in the title.","author":[{"dropping-particle":"","family":"Leja","given":"Krzysztof","non-dropping-particle":"","parse-names":false,"suffix":""},{"dropping-particle":"","family":"Pawlak","given":"Aleksandra","non-dropping-particle":"","parse-names":false,"suffix":""}],"container-title":"e-mentor","id":"ITEM-1","issue":"2 (89)","issued":{"date-parts":[["2021"]]},"page":"15-24","publisher":"Szkoła Główna Handlowa w Warszawie","title":"Uczelnia organizacją w odcieniu turkusu - szansa czy iluzja?","type":"article-journal"},"uris":["http://www.mendeley.com/documents/?uuid=9cc071db-88c0-477b-87dc-1b742257cd84"]}],"mendeley":{"formattedCitation":"(Leja &amp; Pawlak, 2021)","plainTextFormattedCitation":"(Leja &amp; Pawlak, 2021)","previouslyFormattedCitation":"(Leja &amp; Pawlak, 2021)"},"properties":{"noteIndex":0},"schema":"https://github.com/citation-style-language/schema/raw/master/csl-citation.json"}</w:instrText>
      </w:r>
      <w:r>
        <w:fldChar w:fldCharType="separate"/>
      </w:r>
      <w:r w:rsidRPr="000239CE">
        <w:rPr>
          <w:noProof/>
        </w:rPr>
        <w:t>(Leja &amp; Pawlak, 2021)</w:t>
      </w:r>
      <w:r>
        <w:fldChar w:fldCharType="end"/>
      </w:r>
      <w:r>
        <w:t xml:space="preserve">. Znajdowanie skutecznych rozwiązań w tym zakresie na przestrzeni kolejnych dziesięcioleci jest tym bardziej istotne, gdyż „szkolnictwo wyższe jest odzwierciedleniem potencjału społecznego, naukowego, technicznego i ekonomicznego każdego państwa” </w:t>
      </w:r>
      <w:r>
        <w:fldChar w:fldCharType="begin" w:fldLock="1"/>
      </w:r>
      <w:r w:rsidR="00665D37">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QualHE","type":"book"},"uris":["http://www.mendeley.com/documents/?uuid=fa363ca3-f4fc-41da-9730-7f48f701736b"]}],"mendeley":{"formattedCitation":"(Grudowski, 2020)","plainTextFormattedCitation":"(Grudowski, 2020)","previouslyFormattedCitation":"(Grudowski, 2020)"},"properties":{"noteIndex":0},"schema":"https://github.com/citation-style-language/schema/raw/master/csl-citation.json"}</w:instrText>
      </w:r>
      <w:r>
        <w:fldChar w:fldCharType="separate"/>
      </w:r>
      <w:r w:rsidR="00665D37" w:rsidRPr="00665D37">
        <w:rPr>
          <w:noProof/>
        </w:rPr>
        <w:t>(Grudowski, 2020)</w:t>
      </w:r>
      <w:r>
        <w:fldChar w:fldCharType="end"/>
      </w:r>
      <w:r w:rsidRPr="003077E3">
        <w:t>.</w:t>
      </w:r>
    </w:p>
    <w:p w14:paraId="3C12D182" w14:textId="4465F11A" w:rsidR="00B1036C" w:rsidRPr="00C8593F" w:rsidRDefault="00B1036C" w:rsidP="00B1036C">
      <w:r w:rsidRPr="00C8593F">
        <w:t>W literaturze dotyczącej jakości, zarządzania jakością i pomiaru jakości istnieje bardzo wiele różnych definicji, modeli i metod dotyczących zarówno opisu jaki i pomiaru jakości. W wielu z nich kluczową rolę stanowi pojęcie klienta. W odniesieniu do instytucji edukacyjnych jednak takiego pojęcia nie można zdefiniować w znaczeniu analogicznym do klienta przedsiębiorstwa. W tym przypadku mówi się raczej o interesariuszach i jakości ocenianej z ich punktu widzenia. Autora zainteresowało to, w</w:t>
      </w:r>
      <w:r>
        <w:t> </w:t>
      </w:r>
      <w:r w:rsidRPr="00C8593F">
        <w:t>jaki sposób można wykorzystać informacje i wiedzę pozyskiwane w ramach pomiaru jakości z</w:t>
      </w:r>
      <w:r>
        <w:t> </w:t>
      </w:r>
      <w:r w:rsidRPr="00C8593F">
        <w:t>punktu widzenia interesariuszy do doskonalenia systemów zarządzania jakością uczelni ze szczególnym uwzględnieniem uczelni technicznych.</w:t>
      </w:r>
    </w:p>
    <w:p w14:paraId="38FC3A6C" w14:textId="6727CE01" w:rsidR="00B1036C" w:rsidRDefault="00B1036C" w:rsidP="00B1036C">
      <w:r w:rsidRPr="00C8593F">
        <w:t>Zarządzanie jakością usług edukacyjnych</w:t>
      </w:r>
      <w:r>
        <w:rPr>
          <w:rStyle w:val="Odwoanieprzypisudolnego"/>
        </w:rPr>
        <w:footnoteReference w:id="1"/>
      </w:r>
      <w:r w:rsidRPr="00C8593F">
        <w:t>, a szczególnie usług uczelni, jest bardzo istotnym czynnikiem w kontekście rozwoju gospodarek narodowych, ale również gospodarki globalnej. Jest to szczególnie istotne dla rzeczywistości budowania nowoczesnej gospodarki opartej na wiedzy i</w:t>
      </w:r>
      <w:r>
        <w:t xml:space="preserve"> wobec </w:t>
      </w:r>
      <w:r w:rsidRPr="00C8593F">
        <w:t xml:space="preserve">coraz bardziej przyspieszającego rozwoju najnowszych technologii, a także skracania się cykli życia produktów. W literaturze dotyczącej zarządzania jakością usług, a także dotyczącej szeroko pojętego marketingu usług można znaleźć wiele modeli jakości usług oraz – w wielu przypadkach – wynikających z nich metod pomiaru i doskonalenia jakości. Wśród usług wyróżniają się usługi edukacyjne, gdyż są one </w:t>
      </w:r>
      <w:r>
        <w:t>wybitnie</w:t>
      </w:r>
      <w:r w:rsidRPr="00C8593F">
        <w:t xml:space="preserve"> niematerialne, odbywają się w specyficznym środowisku różnorodnych relacji uczeń – nauczyciel, a</w:t>
      </w:r>
      <w:r>
        <w:t> </w:t>
      </w:r>
      <w:r w:rsidRPr="00C8593F">
        <w:t xml:space="preserve">ponadto efekt tej usługi nie jest proporcjonalny do nakładów pracy usługodawcy (nauczyciela). Często dominującą rolę dla uzyskania odpowiednich efektów mają nakłady ponoszone przez usługobiorcę (ucznia). Ponadto w przypadku usług edukacyjnych prawie nigdy nie można określić jednego podmiotu będącego klientem usługi w klasycznym rozumieniu roli klienta. Prawie zawsze różne cechy roli klienta przynależą różnym stronom zainteresowanym, tzw. interesariuszom. W szczególnie znacznym stopniu dotyczy to usług uczelni publicznych. </w:t>
      </w:r>
      <w:r>
        <w:t xml:space="preserve">Ponadto misja uczelni nie ogranicza się jedynie do kształcenia, lecz obejmuje także badania oraz służbę szeroko pojętemu społeczeństwu poprzez tworzenie innowacji. </w:t>
      </w:r>
      <w:r w:rsidRPr="00C8593F">
        <w:t xml:space="preserve">Z tego względu istnieje potrzeba określenia modelu </w:t>
      </w:r>
      <w:r>
        <w:t xml:space="preserve">doskonalenia </w:t>
      </w:r>
      <w:r w:rsidRPr="00C8593F">
        <w:t xml:space="preserve">jakości usług </w:t>
      </w:r>
      <w:r w:rsidRPr="00DA64A3">
        <w:rPr>
          <w:u w:val="single"/>
          <w:rPrChange w:id="19" w:author="Tadeusz Szefler" w:date="2024-11-27T08:33:00Z" w16du:dateUtc="2024-11-27T07:33:00Z">
            <w:rPr/>
          </w:rPrChange>
        </w:rPr>
        <w:t>specyficznego do wymagań</w:t>
      </w:r>
      <w:r w:rsidRPr="00C8593F">
        <w:t xml:space="preserve"> </w:t>
      </w:r>
      <w:ins w:id="20" w:author="Tadeusz Szefler" w:date="2024-11-27T08:33:00Z" w16du:dateUtc="2024-11-27T07:33:00Z">
        <w:r w:rsidR="00DA64A3">
          <w:t>&lt;&lt;</w:t>
        </w:r>
        <w:r w:rsidR="00DA64A3" w:rsidRPr="00CB3492">
          <w:rPr>
            <w:i/>
            <w:iCs/>
          </w:rPr>
          <w:t>może lepiej:</w:t>
        </w:r>
        <w:r w:rsidR="00DA64A3">
          <w:t xml:space="preserve"> </w:t>
        </w:r>
        <w:r w:rsidR="00DA64A3" w:rsidRPr="00DA64A3">
          <w:t>specyficznego d</w:t>
        </w:r>
        <w:r w:rsidR="00DA64A3">
          <w:t>la</w:t>
        </w:r>
        <w:r w:rsidR="00DA64A3" w:rsidRPr="00DA64A3">
          <w:t xml:space="preserve"> wymagań</w:t>
        </w:r>
        <w:r w:rsidR="00DA64A3" w:rsidRPr="00DA64A3">
          <w:t xml:space="preserve"> </w:t>
        </w:r>
        <w:r w:rsidR="00DA64A3">
          <w:t xml:space="preserve">&gt;&gt; </w:t>
        </w:r>
      </w:ins>
      <w:r w:rsidRPr="00C8593F">
        <w:t xml:space="preserve">zarządzania usługami </w:t>
      </w:r>
      <w:r>
        <w:t>uniwersyteckimi</w:t>
      </w:r>
      <w:r w:rsidRPr="00C8593F">
        <w:t xml:space="preserve">, bazującego na szczególnej roli różnych grup interesariuszy. W literaturze przedmiotu można znaleźć definicje jakości odnoszące się do satysfakcji interesariuszy. Nie są jednak powszechnie znane metody pomiaru </w:t>
      </w:r>
      <w:r>
        <w:t xml:space="preserve">i analizy </w:t>
      </w:r>
      <w:r w:rsidRPr="00C8593F">
        <w:t xml:space="preserve">satysfakcji interesariuszy usług </w:t>
      </w:r>
      <w:r>
        <w:t>uniwersyteckich, mające ugruntowanie zarówno w teorii interesariuszy, jak i w teorii zarządzania jakością</w:t>
      </w:r>
      <w:r w:rsidRPr="00C8593F">
        <w:t>. Autor proponuje więc na podstawie analizy źródeł literaturowych zastosowanie Indeksu Satysfakcji Interesariuszy jako uzupełniającego miernika jakości</w:t>
      </w:r>
      <w:r>
        <w:t>,</w:t>
      </w:r>
      <w:r w:rsidRPr="00C8593F">
        <w:t xml:space="preserve"> właściwego do pomiaru poziomu jakości uczelni technicznych</w:t>
      </w:r>
      <w:r>
        <w:t>, dzięki któremu będzie można wesprzeć procesy doskonalenia systemu zarządzania jakością uczelni ze szczególnym uwzględnieniem specyficznego kontekstu polskich uczelni technicznych</w:t>
      </w:r>
      <w:r w:rsidRPr="00C8593F">
        <w:t>.</w:t>
      </w:r>
    </w:p>
    <w:p w14:paraId="3F5A250A" w14:textId="73D9D796" w:rsidR="00B1036C" w:rsidRDefault="00B1036C" w:rsidP="00B1036C">
      <w:r>
        <w:t xml:space="preserve">W niniejszej pracy rozumienie pojęcia interesariuszy będzie zgodne z menedżerskimi teoriami interesariuszy, nie tylko definiującymi interesariuszy, ale również określającymi rekomendacje odnośnie do zarządzania interesariuszami </w:t>
      </w:r>
      <w:r>
        <w:fldChar w:fldCharType="begin" w:fldLock="1"/>
      </w:r>
      <w:r>
        <w:instrText>ADDIN CSL_CITATION {"citationItems":[{"id":"ITEM-1","itemData":{"DOI":"10.5465/amr.1995.9503271992","ISSN":"0363-7425","author":[{"dropping-particle":"","family":"Donaldson","given":"Thomas","non-dropping-particle":"","parse-names":false,"suffix":""},{"dropping-particle":"","family":"Preston","given":"Lee E.","non-dropping-particle":"","parse-names":false,"suffix":""}],"container-title":"Academy of Management Review","id":"ITEM-1","issue":"1","issued":{"date-parts":[["1995","1"]]},"page":"65-91","title":"The Stakeholder Theory of the Corporation: Concepts, Evidence, and Implications","type":"article-journal","volume":"20"},"prefix":"por.","uris":["http://www.mendeley.com/documents/?uuid=6cccfaf0-7456-40eb-86af-80ade52895a2"]}],"mendeley":{"formattedCitation":"(por. Donaldson &amp; Preston, 1995)","plainTextFormattedCitation":"(por. Donaldson &amp; Preston, 1995)","previouslyFormattedCitation":"(por. Donaldson &amp; Preston, 1995)"},"properties":{"noteIndex":0},"schema":"https://github.com/citation-style-language/schema/raw/master/csl-citation.json"}</w:instrText>
      </w:r>
      <w:r>
        <w:fldChar w:fldCharType="separate"/>
      </w:r>
      <w:r w:rsidRPr="00A14261">
        <w:rPr>
          <w:noProof/>
        </w:rPr>
        <w:t>(por. Donaldson &amp; Preston, 1995)</w:t>
      </w:r>
      <w:r>
        <w:fldChar w:fldCharType="end"/>
      </w:r>
      <w:r>
        <w:t xml:space="preserve"> w zależności od ich cech. W</w:t>
      </w:r>
      <w:r w:rsidR="00734D6C">
        <w:t> </w:t>
      </w:r>
      <w:r>
        <w:t xml:space="preserve">ramach syntezy teorii zarządzania jakością oraz teorii interesariuszy w niniejszej pracy zostanie zaproponowane narzędzie doskonalenia systemu zarzadzania jakością dostosowane do specyfiki uczelni i pozwalające na stosowanie w praktyce idei </w:t>
      </w:r>
      <w:proofErr w:type="spellStart"/>
      <w:r>
        <w:t>interesariuszocentryzmu</w:t>
      </w:r>
      <w:proofErr w:type="spellEnd"/>
      <w:r>
        <w:t>, gdyż w ramach zidentyfikowanej luki utylitarnej stwierdzono brak tego rodzaju narzędzia, które uwzględniałoby kontekst polskich uczelni technicznych.</w:t>
      </w:r>
    </w:p>
    <w:p w14:paraId="004BC861" w14:textId="7D877229" w:rsidR="00B1036C" w:rsidRPr="0019285C" w:rsidRDefault="00B1036C" w:rsidP="00B1036C">
      <w:r>
        <w:t xml:space="preserve">Badania zaprezentowane w niniejszej pracy mają na celu syntezę nowoczesnych koncepcji i nurtów w odniesieniu do zarządzania jakością w celu opracowania praktycznych wskazówek pomocnych </w:t>
      </w:r>
      <w:r w:rsidRPr="003A157A">
        <w:t>liderom</w:t>
      </w:r>
      <w:r>
        <w:t xml:space="preserve"> uczelni, w tym szczególnie polskich uczelni technicznych. Wydaje się, że w warunkach współczesnego polskiego środowiska uczelni technicznych nie jest możliwe stosowanie metod związanych z klasycznymi koncepcjami zarządzania uniwersytetem. Ani koncepcja uniwersytetu liberalnego, ani uniwersytetu przedsiębiorczego nie mogą być w pełni implementowane ze względu na ograniczenia regulacyjne i specyficzne wymagania rynkowe. Wydaje się, że obecnie uczelnie powinny przybierać kształt zbliżony do koncepcji uniwersytetu społecznie odpowiedzialnego. Jednak i ta koncepcja w warunkach polskich nie może być w pełni implementowana ze względu na silny wpływ regulacji państwowych oraz silną kulturę autonomii akademickiej (por.</w:t>
      </w:r>
      <w:r w:rsidR="00056634">
        <w:t xml:space="preserve"> </w:t>
      </w:r>
      <w:r w:rsidR="00056634">
        <w:fldChar w:fldCharType="begin"/>
      </w:r>
      <w:r w:rsidR="00056634">
        <w:instrText xml:space="preserve"> REF _Ref183082142 \h </w:instrText>
      </w:r>
      <w:r w:rsidR="00056634">
        <w:fldChar w:fldCharType="separate"/>
      </w:r>
      <w:r w:rsidR="009F7D4A">
        <w:t xml:space="preserve">Rysunek </w:t>
      </w:r>
      <w:r w:rsidR="009F7D4A">
        <w:rPr>
          <w:noProof/>
        </w:rPr>
        <w:t>2</w:t>
      </w:r>
      <w:r w:rsidR="00056634">
        <w:fldChar w:fldCharType="end"/>
      </w:r>
      <w:r>
        <w:t>). To w połączeniu z (zauważalną globalnie) presją „</w:t>
      </w:r>
      <w:r w:rsidRPr="0019285C">
        <w:t xml:space="preserve">do produkowania </w:t>
      </w:r>
      <w:proofErr w:type="spellStart"/>
      <w:r w:rsidRPr="0019285C">
        <w:t>zatrudnia</w:t>
      </w:r>
      <w:r>
        <w:t>l</w:t>
      </w:r>
      <w:r w:rsidRPr="0019285C">
        <w:t>nych</w:t>
      </w:r>
      <w:proofErr w:type="spellEnd"/>
      <w:r w:rsidRPr="0019285C">
        <w:t xml:space="preserve"> absolwentów</w:t>
      </w:r>
      <w:r>
        <w:t>”</w:t>
      </w:r>
      <w:r w:rsidRPr="0019285C">
        <w:t xml:space="preserve"> </w:t>
      </w:r>
      <w:r w:rsidRPr="0019285C">
        <w:rPr>
          <w:lang w:val="en-GB"/>
        </w:rPr>
        <w:fldChar w:fldCharType="begin" w:fldLock="1"/>
      </w:r>
      <w:r w:rsidRPr="0019285C">
        <w:instrText>ADDIN CSL_CITATION {"citationItems":[{"id":"ITEM-1","itemData":{"DOI":"10.1080/13636820.2017.1394355","ISSN":"1363-6820","author":[{"dropping-particle":"","family":"Small","given":"Lynlea","non-dropping-particle":"","parse-names":false,"suffix":""},{"dropping-particle":"","family":"Shacklock","given":"Kate","non-dropping-particle":"","parse-names":false,"suffix":""},{"dropping-particle":"","family":"Marchant","given":"Teresa","non-dropping-particle":"","parse-names":false,"suffix":""}],"container-title":"Journal of Vocational Education &amp; Training","id":"ITEM-1","issue":"1","issued":{"date-parts":[["2018","1","2"]]},"page":"148-166","title":"Employability: a contemporary review for higher education stakeholders","type":"article-journal","volume":"70"},"uris":["http://www.mendeley.com/documents/?uuid=35dc1b90-b9e3-4079-ae82-8a2060f64a48"]}],"mendeley":{"formattedCitation":"(Small i in., 2018)","plainTextFormattedCitation":"(Small i in., 2018)","previouslyFormattedCitation":"(Small i in., 2018)"},"properties":{"noteIndex":0},"schema":"https://github.com/citation-style-language/schema/raw/master/csl-citation.json"}</w:instrText>
      </w:r>
      <w:r w:rsidRPr="0019285C">
        <w:rPr>
          <w:lang w:val="en-GB"/>
        </w:rPr>
        <w:fldChar w:fldCharType="separate"/>
      </w:r>
      <w:r w:rsidRPr="0019285C">
        <w:rPr>
          <w:noProof/>
        </w:rPr>
        <w:t>(Small i in., 2018)</w:t>
      </w:r>
      <w:r w:rsidRPr="0019285C">
        <w:rPr>
          <w:lang w:val="en-GB"/>
        </w:rPr>
        <w:fldChar w:fldCharType="end"/>
      </w:r>
      <w:r>
        <w:t xml:space="preserve"> oraz presją na podnoszenie pozycji polskich uniwersytetów w globalnych rankingach tworzy konflikty i paradoksy</w:t>
      </w:r>
      <w:ins w:id="21" w:author="Tadeusz Szefler" w:date="2024-11-27T08:39:00Z" w16du:dateUtc="2024-11-27T07:39:00Z">
        <w:r w:rsidR="00AB0612">
          <w:t>,</w:t>
        </w:r>
      </w:ins>
      <w:r>
        <w:t xml:space="preserve"> stawiające przed zarządzającymi uczelniami ogromne wyzwania. W związku z tym badania w niniejszej pracy</w:t>
      </w:r>
      <w:ins w:id="22" w:author="Tadeusz Szefler" w:date="2024-11-27T08:39:00Z" w16du:dateUtc="2024-11-27T07:39:00Z">
        <w:r w:rsidR="00AB0612">
          <w:t>,</w:t>
        </w:r>
      </w:ins>
      <w:r>
        <w:t xml:space="preserve"> osadzone w zakresie teorii zarzadzania jakością oraz menedżerskich teorii interesariuszy</w:t>
      </w:r>
      <w:ins w:id="23" w:author="Tadeusz Szefler" w:date="2024-11-27T08:39:00Z" w16du:dateUtc="2024-11-27T07:39:00Z">
        <w:r w:rsidR="00AB0612">
          <w:t>,</w:t>
        </w:r>
      </w:ins>
      <w:r>
        <w:t xml:space="preserve"> wydają się dawać nadzieję na zaproponowanie narzędzi pozwalających na godzenie istniejących sprzeczności i skuteczne przewodzenie tak złożonym organizacjom</w:t>
      </w:r>
      <w:ins w:id="24" w:author="Tadeusz Szefler" w:date="2024-11-27T08:39:00Z" w16du:dateUtc="2024-11-27T07:39:00Z">
        <w:r w:rsidR="00AB0612">
          <w:t>,</w:t>
        </w:r>
      </w:ins>
      <w:r>
        <w:t xml:space="preserve"> jakimi są polskie uczelnie techniczne.</w:t>
      </w:r>
    </w:p>
    <w:p w14:paraId="7652D93F" w14:textId="77777777" w:rsidR="00B1036C" w:rsidRPr="001E097C" w:rsidRDefault="00B1036C" w:rsidP="00B1036C">
      <w:pPr>
        <w:ind w:firstLine="0"/>
        <w:rPr>
          <w:bCs/>
        </w:rPr>
      </w:pPr>
      <w:r>
        <w:t xml:space="preserve">Biorąc pod uwagę powyższe refleksje, </w:t>
      </w:r>
      <w:r w:rsidRPr="001E097C">
        <w:rPr>
          <w:b/>
          <w:bCs/>
        </w:rPr>
        <w:t>p</w:t>
      </w:r>
      <w:r w:rsidRPr="00233788">
        <w:rPr>
          <w:b/>
        </w:rPr>
        <w:t>roblem badawczy</w:t>
      </w:r>
      <w:r>
        <w:rPr>
          <w:bCs/>
        </w:rPr>
        <w:t xml:space="preserve"> sformułowany został następująco:</w:t>
      </w:r>
    </w:p>
    <w:p w14:paraId="636545F0" w14:textId="77777777" w:rsidR="00B1036C" w:rsidRPr="001E097C" w:rsidRDefault="00B1036C" w:rsidP="00B1036C">
      <w:pPr>
        <w:rPr>
          <w:i/>
          <w:iCs/>
        </w:rPr>
      </w:pPr>
      <w:r w:rsidRPr="001E097C">
        <w:rPr>
          <w:i/>
          <w:iCs/>
        </w:rPr>
        <w:t>Jakie rozwiązania w zakresie pomiaru oraz wskaźników satysfakcji interesariuszy mogą skutecznie wspierać doskonalenie systemów zarządzania jakością w uczelniach technicznych w Polsce?</w:t>
      </w:r>
    </w:p>
    <w:p w14:paraId="3F3900BF" w14:textId="77777777" w:rsidR="00B1036C" w:rsidRPr="007E62FA" w:rsidRDefault="00B1036C" w:rsidP="00B1036C">
      <w:pPr>
        <w:ind w:firstLine="0"/>
        <w:rPr>
          <w:bCs/>
        </w:rPr>
      </w:pPr>
      <w:r w:rsidRPr="007E62FA">
        <w:rPr>
          <w:bCs/>
        </w:rPr>
        <w:t>Poza określeniem problemu badawczego cele niniejsze pracy miały zarówno charakter poznawczy</w:t>
      </w:r>
      <w:r>
        <w:rPr>
          <w:bCs/>
        </w:rPr>
        <w:t>,</w:t>
      </w:r>
      <w:r w:rsidRPr="007E62FA">
        <w:rPr>
          <w:bCs/>
        </w:rPr>
        <w:t xml:space="preserve"> jak i utylitarny. </w:t>
      </w:r>
      <w:r w:rsidRPr="007E62FA">
        <w:rPr>
          <w:b/>
        </w:rPr>
        <w:t>Cel poznawczy</w:t>
      </w:r>
      <w:r w:rsidRPr="007E62FA">
        <w:rPr>
          <w:bCs/>
        </w:rPr>
        <w:t xml:space="preserve"> został sformułowany jako:</w:t>
      </w:r>
    </w:p>
    <w:p w14:paraId="08DE8332" w14:textId="77777777" w:rsidR="00B1036C" w:rsidRPr="00233788" w:rsidRDefault="00B1036C" w:rsidP="00B1036C">
      <w:r w:rsidRPr="004C007D">
        <w:rPr>
          <w:i/>
          <w:iCs/>
        </w:rPr>
        <w:t>Identyfikacja skutecznych z perspektywy doskonalenia systemu zarządzania jakością metod pomiaru i analizy poziomu satysfakcji interesariuszy jako miernika jakości</w:t>
      </w:r>
      <w:r>
        <w:t>.</w:t>
      </w:r>
    </w:p>
    <w:p w14:paraId="5B5BC68A" w14:textId="77777777" w:rsidR="00B1036C" w:rsidRDefault="00B1036C" w:rsidP="00B1036C">
      <w:pPr>
        <w:ind w:firstLine="0"/>
        <w:rPr>
          <w:bCs/>
        </w:rPr>
      </w:pPr>
      <w:r>
        <w:t xml:space="preserve">Natomiast przyjęty </w:t>
      </w:r>
      <w:r w:rsidRPr="00233788">
        <w:rPr>
          <w:b/>
        </w:rPr>
        <w:t>cel utylitarny</w:t>
      </w:r>
      <w:r>
        <w:rPr>
          <w:bCs/>
        </w:rPr>
        <w:t xml:space="preserve"> to:</w:t>
      </w:r>
    </w:p>
    <w:p w14:paraId="6ADC90DE" w14:textId="77777777" w:rsidR="00B1036C" w:rsidRPr="004C007D" w:rsidRDefault="00B1036C" w:rsidP="00B1036C">
      <w:r w:rsidRPr="004C007D">
        <w:rPr>
          <w:i/>
          <w:iCs/>
        </w:rPr>
        <w:t>Opracowanie metody doskonalenia systemu zarządzania jakością uczelni, dostosowanego do specyfiki polskich uczelni technicznych, z wykorzystaniem pomiaru satysfakcji różnych grup interesariuszy jako jednego z mierników efektów działania uczelni</w:t>
      </w:r>
      <w:r w:rsidRPr="00233788">
        <w:t>.</w:t>
      </w:r>
    </w:p>
    <w:p w14:paraId="2AAE94B4" w14:textId="73E84C25" w:rsidR="00B1036C" w:rsidRPr="008D38B6" w:rsidRDefault="00B1036C" w:rsidP="00B1036C">
      <w:r w:rsidRPr="008D38B6">
        <w:t xml:space="preserve">Zarządzanie jakością powstało jako </w:t>
      </w:r>
      <w:r>
        <w:t xml:space="preserve">zbiór metod zarządzania. Dopiero później na ich podstawie opracowano opis teoretyczny. Rozwój teorii zarządzania jakością ma więc swoje źródło w ogólnych teoriach zarządzania. Jedną z najbardziej znanych propozycji jest teoria zarządzania jakością zaprezentowana przez Andersona i in. na podstawie metody </w:t>
      </w:r>
      <w:proofErr w:type="spellStart"/>
      <w:r>
        <w:t>Deminga</w:t>
      </w:r>
      <w:proofErr w:type="spellEnd"/>
      <w:r>
        <w:t xml:space="preserve"> opisanej w 14 postulatach dla praktyki zarządzania w 1986 roku</w:t>
      </w:r>
      <w:ins w:id="25" w:author="Tadeusz Szefler" w:date="2024-11-27T08:42:00Z" w16du:dateUtc="2024-11-27T07:42:00Z">
        <w:r w:rsidR="00AB0612">
          <w:t xml:space="preserve"> &lt;&lt;</w:t>
        </w:r>
        <w:r w:rsidR="00AB0612">
          <w:rPr>
            <w:i/>
            <w:iCs/>
          </w:rPr>
          <w:t>może lepiej:</w:t>
        </w:r>
      </w:ins>
      <w:ins w:id="26" w:author="Tadeusz Szefler" w:date="2024-11-27T08:43:00Z" w16du:dateUtc="2024-11-27T07:43:00Z">
        <w:r w:rsidR="00AB0612">
          <w:t xml:space="preserve"> zaprezentowana w roku 1986 przez Andersona </w:t>
        </w:r>
      </w:ins>
      <w:ins w:id="27" w:author="Tadeusz Szefler" w:date="2024-11-27T08:45:00Z" w16du:dateUtc="2024-11-27T07:45:00Z">
        <w:r w:rsidR="007066AB">
          <w:t xml:space="preserve">i in. </w:t>
        </w:r>
      </w:ins>
      <w:ins w:id="28" w:author="Tadeusz Szefler" w:date="2024-11-27T08:43:00Z" w16du:dateUtc="2024-11-27T07:43:00Z">
        <w:r w:rsidR="00AB0612">
          <w:t>teoria zarządzania jakością</w:t>
        </w:r>
        <w:r w:rsidR="00AB0612">
          <w:t xml:space="preserve"> </w:t>
        </w:r>
        <w:r w:rsidR="00AB0612">
          <w:t xml:space="preserve">na podstawie metody </w:t>
        </w:r>
        <w:proofErr w:type="spellStart"/>
        <w:r w:rsidR="00AB0612">
          <w:t>Deminga</w:t>
        </w:r>
        <w:proofErr w:type="spellEnd"/>
        <w:r w:rsidR="00AB0612">
          <w:t xml:space="preserve"> opisanej w 14 postulatach dla praktyki zarządzania </w:t>
        </w:r>
      </w:ins>
      <w:ins w:id="29" w:author="Tadeusz Szefler" w:date="2024-11-27T08:45:00Z" w16du:dateUtc="2024-11-27T07:45:00Z">
        <w:r w:rsidR="007066AB">
          <w:t>(…), przedsta</w:t>
        </w:r>
      </w:ins>
      <w:ins w:id="30" w:author="Tadeusz Szefler" w:date="2024-11-27T08:46:00Z" w16du:dateUtc="2024-11-27T07:46:00Z">
        <w:r w:rsidR="007066AB">
          <w:t>wiona graficznie na Rysunku 1</w:t>
        </w:r>
      </w:ins>
      <w:ins w:id="31" w:author="Tadeusz Szefler" w:date="2024-11-27T08:42:00Z" w16du:dateUtc="2024-11-27T07:42:00Z">
        <w:r w:rsidR="00AB0612">
          <w:t>&gt;&gt;</w:t>
        </w:r>
      </w:ins>
      <w:r>
        <w:t xml:space="preserve"> </w:t>
      </w:r>
      <w:r>
        <w:fldChar w:fldCharType="begin" w:fldLock="1"/>
      </w:r>
      <w:r>
        <w:instrText>ADDIN CSL_CITATION {"citationItems":[{"id":"ITEM-1","itemData":{"DOI":"10.5465/amr.1994.9412271808","ISSN":"0363-7425","author":[{"dropping-particle":"","family":"Anderson","given":"John C.","non-dropping-particle":"","parse-names":false,"suffix":""},{"dropping-particle":"","family":"Rungtusanatham","given":"Manus","non-dropping-particle":"","parse-names":false,"suffix":""},{"dropping-particle":"","family":"Schroeder","given":"Roger G.","non-dropping-particle":"","parse-names":false,"suffix":""}],"container-title":"Academy of Management Review","id":"ITEM-1","issue":"3","issued":{"date-parts":[["1994","7"]]},"page":"472-509","title":"A THEORY OF QUALITY MANAGEMENT UNDERLYING THE DEMING MANAGEMENT METHOD","type":"article-journal","volume":"19"},"locator":"475","uris":["http://www.mendeley.com/documents/?uuid=da6a50ec-ca64-4783-a915-62c9852c29a5"]}],"mendeley":{"formattedCitation":"(Anderson i in., 1994, s. 475)","plainTextFormattedCitation":"(Anderson i in., 1994, s. 475)","previouslyFormattedCitation":"(Anderson i in., 1994, s. 475)"},"properties":{"noteIndex":0},"schema":"https://github.com/citation-style-language/schema/raw/master/csl-citation.json"}</w:instrText>
      </w:r>
      <w:r>
        <w:fldChar w:fldCharType="separate"/>
      </w:r>
      <w:r w:rsidRPr="008D38B6">
        <w:rPr>
          <w:noProof/>
        </w:rPr>
        <w:t>(Anderson i in., 1994, s. 475)</w:t>
      </w:r>
      <w:r>
        <w:fldChar w:fldCharType="end"/>
      </w:r>
      <w:r>
        <w:t>. Graficzne przedstawienie tej teorii zostało zaprezentowane na Rysunku 1.</w:t>
      </w:r>
    </w:p>
    <w:p w14:paraId="068B8134" w14:textId="77777777" w:rsidR="00B1036C" w:rsidRDefault="00B1036C" w:rsidP="00B1036C">
      <w:pPr>
        <w:pStyle w:val="Rysunek"/>
      </w:pPr>
      <w:r>
        <w:rPr>
          <w:noProof/>
          <w:lang w:val="en-GB"/>
        </w:rPr>
        <w:drawing>
          <wp:inline distT="0" distB="0" distL="0" distR="0" wp14:anchorId="124C2C62" wp14:editId="1E682647">
            <wp:extent cx="4117965" cy="1980000"/>
            <wp:effectExtent l="0" t="0" r="0" b="0"/>
            <wp:docPr id="125351220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527197" name="Obraz 1712527197"/>
                    <pic:cNvPicPr/>
                  </pic:nvPicPr>
                  <pic:blipFill>
                    <a:blip r:embed="rId12"/>
                    <a:stretch>
                      <a:fillRect/>
                    </a:stretch>
                  </pic:blipFill>
                  <pic:spPr>
                    <a:xfrm>
                      <a:off x="0" y="0"/>
                      <a:ext cx="4117965" cy="1980000"/>
                    </a:xfrm>
                    <a:prstGeom prst="rect">
                      <a:avLst/>
                    </a:prstGeom>
                  </pic:spPr>
                </pic:pic>
              </a:graphicData>
            </a:graphic>
          </wp:inline>
        </w:drawing>
      </w:r>
    </w:p>
    <w:p w14:paraId="30E86A21" w14:textId="64B188DA" w:rsidR="00B1036C" w:rsidRPr="008D38B6" w:rsidRDefault="00B1036C" w:rsidP="00B1036C">
      <w:pPr>
        <w:pStyle w:val="Tytutabeli"/>
      </w:pPr>
      <w:bookmarkStart w:id="32" w:name="_Toc182909997"/>
      <w:bookmarkStart w:id="33" w:name="_Toc183082908"/>
      <w:r>
        <w:t xml:space="preserve">Rysunek </w:t>
      </w:r>
      <w:fldSimple w:instr=" SEQ Rysunek \* ARABIC ">
        <w:r w:rsidR="009F7D4A">
          <w:rPr>
            <w:noProof/>
          </w:rPr>
          <w:t>1</w:t>
        </w:r>
      </w:fldSimple>
      <w:r>
        <w:t xml:space="preserve">. </w:t>
      </w:r>
      <w:r w:rsidRPr="00D95B07">
        <w:t>Teoria Zarządzania Jakością u p</w:t>
      </w:r>
      <w:r>
        <w:t xml:space="preserve">odstaw Metody Zarządzania </w:t>
      </w:r>
      <w:proofErr w:type="spellStart"/>
      <w:r>
        <w:t>Deminga</w:t>
      </w:r>
      <w:proofErr w:type="spellEnd"/>
      <w:r>
        <w:t xml:space="preserve"> wg Andersona, </w:t>
      </w:r>
      <w:proofErr w:type="spellStart"/>
      <w:r>
        <w:t>Rungtusanathama</w:t>
      </w:r>
      <w:proofErr w:type="spellEnd"/>
      <w:r>
        <w:t xml:space="preserve"> i Schroedera </w:t>
      </w:r>
      <w:r>
        <w:fldChar w:fldCharType="begin" w:fldLock="1"/>
      </w:r>
      <w:r>
        <w:instrText>ADDIN CSL_CITATION {"citationItems":[{"id":"ITEM-1","itemData":{"DOI":"10.5465/amr.1994.9412271808","ISSN":"0363-7425","author":[{"dropping-particle":"","family":"Anderson","given":"John C.","non-dropping-particle":"","parse-names":false,"suffix":""},{"dropping-particle":"","family":"Rungtusanatham","given":"Manus","non-dropping-particle":"","parse-names":false,"suffix":""},{"dropping-particle":"","family":"Schroeder","given":"Roger G.","non-dropping-particle":"","parse-names":false,"suffix":""}],"container-title":"Academy of Management Review","id":"ITEM-1","issue":"3","issued":{"date-parts":[["1994","7"]]},"page":"472-509","title":"A THEORY OF QUALITY MANAGEMENT UNDERLYING THE DEMING MANAGEMENT METHOD","type":"article-journal","volume":"19"},"uris":["http://www.mendeley.com/documents/?uuid=da6a50ec-ca64-4783-a915-62c9852c29a5"]}],"mendeley":{"formattedCitation":"(Anderson i in., 1994)","plainTextFormattedCitation":"(Anderson i in., 1994)","previouslyFormattedCitation":"(Anderson i in., 1994)"},"properties":{"noteIndex":0},"schema":"https://github.com/citation-style-language/schema/raw/master/csl-citation.json"}</w:instrText>
      </w:r>
      <w:r>
        <w:fldChar w:fldCharType="separate"/>
      </w:r>
      <w:r w:rsidRPr="00D95B07">
        <w:rPr>
          <w:noProof/>
        </w:rPr>
        <w:t>(Anderson i in., 1994)</w:t>
      </w:r>
      <w:bookmarkEnd w:id="32"/>
      <w:bookmarkEnd w:id="33"/>
      <w:r>
        <w:fldChar w:fldCharType="end"/>
      </w:r>
    </w:p>
    <w:p w14:paraId="5F3C3D57" w14:textId="282FB75E" w:rsidR="00B1036C" w:rsidRDefault="00B1036C" w:rsidP="00B1036C">
      <w:r w:rsidRPr="00C45564">
        <w:t>Teoria zarządzania jakością stawia w centrum uwagi klientów. W tym zakresie promuje podejście</w:t>
      </w:r>
      <w:r>
        <w:t xml:space="preserve"> </w:t>
      </w:r>
      <w:proofErr w:type="spellStart"/>
      <w:r w:rsidRPr="00F21211">
        <w:t>klientocentryczne</w:t>
      </w:r>
      <w:proofErr w:type="spellEnd"/>
      <w:r>
        <w:t>. W odniesieniu do uniwersytetów, a w szczególności do polskich publicznych uczelni technicznych</w:t>
      </w:r>
      <w:ins w:id="34" w:author="Tadeusz Szefler" w:date="2024-11-27T08:47:00Z" w16du:dateUtc="2024-11-27T07:47:00Z">
        <w:r w:rsidR="007066AB">
          <w:t>,</w:t>
        </w:r>
      </w:ins>
      <w:r>
        <w:t xml:space="preserve"> trudno wskazać na konkretnego klienta, a zdefiniowanie klienta organizacji jest podstawą dla wszystkich procesów w zarzadzaniu jakością. Bez precyzyjnego zrozumienia, kto klientem jest, a kto nie, skuteczne spełnianie wymagań klientów jest niemalże niemożliwe. Na pewno nie jest wtedy możliwe podejmowanie celowych działań zarządczych dla osiągnięcia satysfakcji klientów z produktów dostarczanych przez organizację. W ramach prób implementacji metod zarządzania jakością do potrzeb uczelni proponowano różne podejścia do poradzenia sobie z tym problemem. W niektórych podejściach zawężano zakres implementacji metod zarządzania jakością do działań uczelni związanych tylko z jednym obszarem, np. kształcenia lub badań. W innych poszerzano pojęcie klienta na wiele grup odbiorców efektów działań uczelni, zarówno zewnętrznych, jak i wewnętrznych wobec organizacji. Natomiast dużo bardziej naturalnym wydaje się skorzystanie z dobrze ugruntowanej teorii interesariuszy w ramach badań w obszarze społecznej odpowiedzialności biznesu oraz szeroko wykorzystywanej w dziedzinie zarządzania przedsięwzięciami (</w:t>
      </w:r>
      <w:proofErr w:type="spellStart"/>
      <w:r w:rsidRPr="0095102C">
        <w:rPr>
          <w:i/>
          <w:iCs/>
        </w:rPr>
        <w:t>project</w:t>
      </w:r>
      <w:proofErr w:type="spellEnd"/>
      <w:r w:rsidRPr="0095102C">
        <w:rPr>
          <w:i/>
          <w:iCs/>
        </w:rPr>
        <w:t xml:space="preserve"> management</w:t>
      </w:r>
      <w:r>
        <w:t xml:space="preserve">). W odniesieniu do uniwersytetów praktyka odnoszenia się do szeroko pojętych interesariuszy, a nie tylko klientów, jest silnie ugruntowana w literaturze przedmiotu. </w:t>
      </w:r>
      <w:r w:rsidRPr="0004095D">
        <w:t xml:space="preserve">Jak stwierdza </w:t>
      </w:r>
      <w:proofErr w:type="spellStart"/>
      <w:r w:rsidRPr="0004095D">
        <w:t>Geryk</w:t>
      </w:r>
      <w:proofErr w:type="spellEnd"/>
      <w:r>
        <w:t>,</w:t>
      </w:r>
      <w:r w:rsidRPr="0004095D">
        <w:t xml:space="preserve"> uczelnie </w:t>
      </w:r>
      <w:r>
        <w:t>„</w:t>
      </w:r>
      <w:r w:rsidRPr="0004095D">
        <w:t>przeszły od prostego dbania o sat</w:t>
      </w:r>
      <w:r>
        <w:t xml:space="preserve">ysfakcję klientów </w:t>
      </w:r>
      <w:r w:rsidRPr="0004095D">
        <w:t>do znacznie wyższego celu – do tworzenia wartości dla interesariuszy</w:t>
      </w:r>
      <w:r>
        <w:t>”</w:t>
      </w:r>
      <w:r w:rsidRPr="0004095D">
        <w:t xml:space="preserve"> </w:t>
      </w:r>
      <w:r>
        <w:rPr>
          <w:lang w:val="en-GB"/>
        </w:rPr>
        <w:fldChar w:fldCharType="begin" w:fldLock="1"/>
      </w:r>
      <w:r w:rsidRPr="0004095D">
        <w:instrText>ADDIN CSL_CITATION {"citationItems":[{"id":"ITEM-1","itemData":{"DOI":"10.1007/978-3-319-60372-8_12","abstract":"Along with the changing expectations of the environment, higher education institutions are subject to modifications of management strategies. They have shifted from simply satisfying customers to a much higher goal – to creating value for stakeholders. Constant analysis of the changing needs of stakeholders can provide knowledge on how to modify the offer of the university as well as its pro-social activities. But in order to fully analyse the environment, institutions of this kind should also examine the changing group of their stakeholders. With the prevalence of social media and the increasing geographical range of prospective students, the groups of stakeholders who come from completely new environments are expanding. The degree of reaction of universities to these demands seems worth examining. The article is about how universities were being forced to reconsider their role in society and redefine their relations with stakeholders. The article was based on an analysis of the literature.","author":[{"dropping-particle":"","family":"Geryk","given":"Marcin","non-dropping-particle":"","parse-names":false,"suffix":""}],"id":"ITEM-1","issued":{"date-parts":[["2018"]]},"note":"Constant analysis of the changing needs of stakeholders can provide knowledge on how to modify the offer of the university as well as its pro-social activities","page":"116-124","title":"Universities of the Future: Universities in Transition Under the Influence of Stakeholders’ Changing Requirements","type":"chapter"},"uris":["http://www.mendeley.com/documents/?uuid=7be88770-57f5-42bb-9957-06fa228ddc4e"]}],"mendeley":{"formattedCitation":"(Geryk, 2018)","plainTextFormattedCitation":"(Geryk, 2018)","previouslyFormattedCitation":"(Geryk, 2018)"},"properties":{"noteIndex":0},"schema":"https://github.com/citation-style-language/schema/raw/master/csl-citation.json"}</w:instrText>
      </w:r>
      <w:r>
        <w:rPr>
          <w:lang w:val="en-GB"/>
        </w:rPr>
        <w:fldChar w:fldCharType="separate"/>
      </w:r>
      <w:r w:rsidRPr="0004095D">
        <w:rPr>
          <w:noProof/>
        </w:rPr>
        <w:t>(Geryk, 2018)</w:t>
      </w:r>
      <w:r>
        <w:rPr>
          <w:lang w:val="en-GB"/>
        </w:rPr>
        <w:fldChar w:fldCharType="end"/>
      </w:r>
      <w:r w:rsidRPr="0004095D">
        <w:t>. Obserwując realia polskich uczelni</w:t>
      </w:r>
      <w:ins w:id="35" w:author="Tadeusz Szefler" w:date="2024-11-27T08:49:00Z" w16du:dateUtc="2024-11-27T07:49:00Z">
        <w:r w:rsidR="007066AB">
          <w:t>,</w:t>
        </w:r>
      </w:ins>
      <w:r w:rsidRPr="0004095D">
        <w:t xml:space="preserve"> można mieć w</w:t>
      </w:r>
      <w:r>
        <w:t>ątpliwości, czy ta zmiana się rzeczywiście już dokonała, ale niewątpliwie wydaje się ona nieuchronna.</w:t>
      </w:r>
    </w:p>
    <w:p w14:paraId="250A2C24" w14:textId="180F5886" w:rsidR="00B1036C" w:rsidRDefault="00B1036C" w:rsidP="00B1036C">
      <w:r>
        <w:t>Zarządzanie jakością współcześnie stało się standardem w odniesieniu do wielu branż. Jest to obszar tak istotny, a także ściśle związanych z każdym aspektem działalności organizacji</w:t>
      </w:r>
      <w:ins w:id="36" w:author="Tadeusz Szefler" w:date="2024-11-27T08:51:00Z" w16du:dateUtc="2024-11-27T07:51:00Z">
        <w:r w:rsidR="009D5835">
          <w:t xml:space="preserve"> &lt;&lt;</w:t>
        </w:r>
        <w:r w:rsidR="009D5835">
          <w:rPr>
            <w:i/>
            <w:iCs/>
          </w:rPr>
          <w:t xml:space="preserve">wtrącenie </w:t>
        </w:r>
        <w:proofErr w:type="spellStart"/>
        <w:r w:rsidR="009D5835">
          <w:rPr>
            <w:i/>
            <w:iCs/>
          </w:rPr>
          <w:t>niezrozmia</w:t>
        </w:r>
      </w:ins>
      <w:ins w:id="37" w:author="Tadeusz Szefler" w:date="2024-11-27T08:52:00Z" w16du:dateUtc="2024-11-27T07:52:00Z">
        <w:r w:rsidR="009D5835">
          <w:rPr>
            <w:i/>
            <w:iCs/>
          </w:rPr>
          <w:t>łe</w:t>
        </w:r>
        <w:proofErr w:type="spellEnd"/>
        <w:r w:rsidR="009D5835">
          <w:rPr>
            <w:i/>
            <w:iCs/>
          </w:rPr>
          <w:t>&gt;&gt;</w:t>
        </w:r>
      </w:ins>
      <w:r>
        <w:t>, że coraz częściej zostaje utożsamiany z zarządzaniem w ogóle. Taką koncepcją wydaje się być np. system zarządzania organizacją edukacyjną opisany w ramach normy ISO21001:2018. Ma to swoje uzasadnienie w tym, że, dążąc do jak najlepszego spełniania różnorodnych wymagań, organizacje starają się doskonalić na przeróżnych płaszczyznach swojej działalności, od kontaktu z odbiorcami efektów ich działań po strukturę i kulturę organizacyjną.</w:t>
      </w:r>
    </w:p>
    <w:p w14:paraId="2C03FFAE" w14:textId="180F26B7" w:rsidR="00CA5D5E" w:rsidRDefault="006515DA" w:rsidP="00CA5D5E">
      <w:pPr>
        <w:pStyle w:val="Nagwek1"/>
      </w:pPr>
      <w:bookmarkStart w:id="38" w:name="_Toc183277610"/>
      <w:r>
        <w:t xml:space="preserve">Pytania badawcze i </w:t>
      </w:r>
      <w:r w:rsidR="00135099">
        <w:t>h</w:t>
      </w:r>
      <w:r>
        <w:t>ipotezy</w:t>
      </w:r>
      <w:bookmarkEnd w:id="38"/>
    </w:p>
    <w:p w14:paraId="64B37DDF" w14:textId="77777777" w:rsidR="00CA5D5E" w:rsidRPr="008F084C" w:rsidRDefault="00CA5D5E" w:rsidP="00CA5D5E">
      <w:pPr>
        <w:rPr>
          <w:bCs/>
        </w:rPr>
      </w:pPr>
      <w:r w:rsidRPr="008F084C">
        <w:rPr>
          <w:bCs/>
        </w:rPr>
        <w:t>Na podstawie zidentyfikowanej</w:t>
      </w:r>
      <w:r>
        <w:rPr>
          <w:bCs/>
        </w:rPr>
        <w:t xml:space="preserve"> przez autora – w wyniku gruntownego studium literatury – </w:t>
      </w:r>
      <w:r w:rsidRPr="008F084C">
        <w:rPr>
          <w:bCs/>
        </w:rPr>
        <w:t xml:space="preserve">luki badawczej postawiono następujące </w:t>
      </w:r>
      <w:r w:rsidRPr="001E097C">
        <w:rPr>
          <w:b/>
        </w:rPr>
        <w:t>pytania badawcze</w:t>
      </w:r>
      <w:r w:rsidRPr="008F084C">
        <w:rPr>
          <w:bCs/>
        </w:rPr>
        <w:t>:</w:t>
      </w:r>
    </w:p>
    <w:p w14:paraId="54F0BB0A" w14:textId="77777777" w:rsidR="00CA5D5E" w:rsidRDefault="00CA5D5E" w:rsidP="006515DA">
      <w:pPr>
        <w:pStyle w:val="Akapitzlist"/>
        <w:numPr>
          <w:ilvl w:val="0"/>
          <w:numId w:val="45"/>
        </w:numPr>
        <w:ind w:left="284" w:hanging="284"/>
      </w:pPr>
      <w:r w:rsidRPr="00233788">
        <w:t>Jak różni interesariusze uczelni postrzegają cel istnienia uniwersytetów</w:t>
      </w:r>
      <w:r>
        <w:t>?</w:t>
      </w:r>
    </w:p>
    <w:p w14:paraId="32443F1B" w14:textId="77777777" w:rsidR="00CA5D5E" w:rsidRPr="00233788" w:rsidRDefault="00CA5D5E" w:rsidP="006515DA">
      <w:pPr>
        <w:pStyle w:val="Akapitzlist"/>
        <w:numPr>
          <w:ilvl w:val="0"/>
          <w:numId w:val="45"/>
        </w:numPr>
        <w:ind w:left="284" w:hanging="284"/>
      </w:pPr>
      <w:r>
        <w:t>Jak różni interesariusze postrzegają znaczenie różnych grup interesariuszy uniwersytetów?</w:t>
      </w:r>
    </w:p>
    <w:p w14:paraId="7F35CBCB" w14:textId="77777777" w:rsidR="00CA5D5E" w:rsidRDefault="00CA5D5E" w:rsidP="006515DA">
      <w:pPr>
        <w:pStyle w:val="Akapitzlist"/>
        <w:numPr>
          <w:ilvl w:val="0"/>
          <w:numId w:val="45"/>
        </w:numPr>
        <w:ind w:left="284" w:hanging="284"/>
      </w:pPr>
      <w:r w:rsidRPr="00233788">
        <w:t>Jakie wyniki uzyskują najlepsze uczelnie techniczne w Polsce</w:t>
      </w:r>
      <w:r>
        <w:t>, w ramach różnych miar efektów działań</w:t>
      </w:r>
      <w:r w:rsidRPr="00233788">
        <w:t>?</w:t>
      </w:r>
    </w:p>
    <w:p w14:paraId="4DD8148B" w14:textId="77777777" w:rsidR="00CA5D5E" w:rsidRPr="007B3850" w:rsidRDefault="00CA5D5E" w:rsidP="006515DA">
      <w:pPr>
        <w:pStyle w:val="Akapitzlist"/>
        <w:numPr>
          <w:ilvl w:val="0"/>
          <w:numId w:val="45"/>
        </w:numPr>
        <w:ind w:left="284" w:hanging="284"/>
      </w:pPr>
      <w:r>
        <w:t xml:space="preserve">Czy usługi publicznych uczelni technicznych są oceniane wyżej niż wyniki pozostałych polskich </w:t>
      </w:r>
      <w:r w:rsidRPr="007B3850">
        <w:t>uczelni?</w:t>
      </w:r>
    </w:p>
    <w:p w14:paraId="7599049D" w14:textId="7C83A2EE" w:rsidR="00CA5D5E" w:rsidRDefault="00CA5D5E" w:rsidP="00CA5D5E">
      <w:pPr>
        <w:rPr>
          <w:ins w:id="39" w:author="Tadeusz Szefler" w:date="2024-11-27T08:54:00Z" w16du:dateUtc="2024-11-27T07:54:00Z"/>
        </w:rPr>
      </w:pPr>
      <w:r w:rsidRPr="00C45564">
        <w:t>W celu przybliżenia odpowiedzi na powyższe pytania, na podstawie przeprowadzonych badań lite</w:t>
      </w:r>
      <w:r w:rsidRPr="007B3850">
        <w:t xml:space="preserve">ratury oraz badań jakościowych postawiono następujące </w:t>
      </w:r>
      <w:r w:rsidRPr="006515DA">
        <w:rPr>
          <w:b/>
          <w:bCs/>
        </w:rPr>
        <w:t>hipotezy</w:t>
      </w:r>
      <w:r w:rsidR="006515DA">
        <w:rPr>
          <w:b/>
          <w:bCs/>
        </w:rPr>
        <w:t xml:space="preserve"> </w:t>
      </w:r>
      <w:r w:rsidR="006515DA" w:rsidRPr="006515DA">
        <w:t xml:space="preserve">główne </w:t>
      </w:r>
      <w:r w:rsidR="006515DA">
        <w:t xml:space="preserve">oraz </w:t>
      </w:r>
      <w:r w:rsidR="006515DA" w:rsidRPr="006515DA">
        <w:t>pomocnicze</w:t>
      </w:r>
      <w:r w:rsidRPr="007B3850">
        <w:t>:</w:t>
      </w:r>
    </w:p>
    <w:p w14:paraId="0B58E8F4" w14:textId="60942AA9" w:rsidR="00724550" w:rsidRPr="007B3850" w:rsidRDefault="00724550" w:rsidP="00CA5D5E">
      <w:ins w:id="40" w:author="Tadeusz Szefler" w:date="2024-11-27T08:54:00Z" w16du:dateUtc="2024-11-27T07:54:00Z">
        <w:r>
          <w:t>&lt;&lt;</w:t>
        </w:r>
        <w:r w:rsidRPr="00724550">
          <w:t xml:space="preserve"> </w:t>
        </w:r>
        <w:r w:rsidRPr="00C45564">
          <w:t>W celu przybliżenia odpowiedzi na powyższe pytania</w:t>
        </w:r>
      </w:ins>
      <w:ins w:id="41" w:author="Tadeusz Szefler" w:date="2024-11-27T08:55:00Z" w16du:dateUtc="2024-11-27T07:55:00Z">
        <w:r w:rsidRPr="00724550">
          <w:t xml:space="preserve"> </w:t>
        </w:r>
        <w:r w:rsidRPr="007B3850">
          <w:t>postawiono</w:t>
        </w:r>
      </w:ins>
      <w:ins w:id="42" w:author="Tadeusz Szefler" w:date="2024-11-27T08:54:00Z" w16du:dateUtc="2024-11-27T07:54:00Z">
        <w:r w:rsidRPr="00C45564">
          <w:t xml:space="preserve"> na podstawie przeprowadzonych badań lite</w:t>
        </w:r>
        <w:r w:rsidRPr="007B3850">
          <w:t xml:space="preserve">ratury oraz badań jakościowych następujące </w:t>
        </w:r>
        <w:r w:rsidRPr="006515DA">
          <w:rPr>
            <w:b/>
            <w:bCs/>
          </w:rPr>
          <w:t>hipotezy</w:t>
        </w:r>
        <w:r>
          <w:rPr>
            <w:b/>
            <w:bCs/>
          </w:rPr>
          <w:t xml:space="preserve"> </w:t>
        </w:r>
        <w:r w:rsidRPr="006515DA">
          <w:t xml:space="preserve">główne </w:t>
        </w:r>
        <w:r>
          <w:t xml:space="preserve">oraz </w:t>
        </w:r>
        <w:r w:rsidRPr="006515DA">
          <w:t>pomocnicze</w:t>
        </w:r>
        <w:r w:rsidRPr="007B3850">
          <w:t>:</w:t>
        </w:r>
      </w:ins>
      <w:ins w:id="43" w:author="Tadeusz Szefler" w:date="2024-11-27T08:55:00Z" w16du:dateUtc="2024-11-27T07:55:00Z">
        <w:r>
          <w:t>&gt;&gt;</w:t>
        </w:r>
      </w:ins>
    </w:p>
    <w:p w14:paraId="0A52FF5D" w14:textId="77777777" w:rsidR="00CA5D5E" w:rsidRPr="00233788" w:rsidRDefault="00CA5D5E" w:rsidP="00CA5D5E">
      <w:pPr>
        <w:ind w:firstLine="0"/>
      </w:pPr>
      <w:r w:rsidRPr="004C007D">
        <w:rPr>
          <w:b/>
          <w:bCs/>
        </w:rPr>
        <w:t>H1</w:t>
      </w:r>
      <w:r>
        <w:t xml:space="preserve">. </w:t>
      </w:r>
      <w:r w:rsidRPr="00233788">
        <w:t>Wyniki pomiaru satysfakcji interesariuszy są pozytywnie skorelowane z innymi wynikami jakości usług uczelni (</w:t>
      </w:r>
      <w:r>
        <w:t>m</w:t>
      </w:r>
      <w:r w:rsidRPr="00233788">
        <w:t>ożna określić</w:t>
      </w:r>
      <w:r>
        <w:t>,</w:t>
      </w:r>
      <w:r w:rsidRPr="00233788">
        <w:t xml:space="preserve"> jakie wartości wskaźników satysfakcji interesariuszy polskich uczelni technicznych wyróżniają najlepsze spośród tych uczelni).</w:t>
      </w:r>
    </w:p>
    <w:p w14:paraId="2D1B3DDF" w14:textId="77777777" w:rsidR="00CA5D5E" w:rsidRDefault="00CA5D5E" w:rsidP="00CA5D5E">
      <w:pPr>
        <w:ind w:firstLine="0"/>
      </w:pPr>
      <w:r w:rsidRPr="004C007D">
        <w:rPr>
          <w:b/>
          <w:bCs/>
        </w:rPr>
        <w:t>H2</w:t>
      </w:r>
      <w:r>
        <w:t xml:space="preserve">. </w:t>
      </w:r>
      <w:r w:rsidRPr="00233788">
        <w:t>Wyniki pomiar</w:t>
      </w:r>
      <w:r>
        <w:t>u</w:t>
      </w:r>
      <w:r w:rsidRPr="00233788">
        <w:t xml:space="preserve"> satysfakcji interesariuszy są pozytywnie skorelowane z wartościami Indeksu Wyceny Rynkowej Absolwenta.</w:t>
      </w:r>
    </w:p>
    <w:p w14:paraId="09215880" w14:textId="77777777" w:rsidR="00CA5D5E" w:rsidRPr="00C45564" w:rsidRDefault="00CA5D5E" w:rsidP="00CA5D5E">
      <w:pPr>
        <w:ind w:firstLine="0"/>
      </w:pPr>
      <w:r w:rsidRPr="00C45564">
        <w:rPr>
          <w:b/>
          <w:bCs/>
        </w:rPr>
        <w:t>H3</w:t>
      </w:r>
      <w:r w:rsidRPr="00C45564">
        <w:t>. Absolwenci publicznych uczelni technicznych są wyżej cenieni na rynku pracy niż absolwenci pozostałych uczelni, a uczelnie techniczne uzyskują wyższe wartości Indeksu Wyceny Rynkowej Absolwenta niż pozostałe uczelnie.</w:t>
      </w:r>
    </w:p>
    <w:p w14:paraId="5F4CDAB9" w14:textId="77777777" w:rsidR="00CA5D5E" w:rsidRPr="00C45564" w:rsidRDefault="00CA5D5E" w:rsidP="00CA5D5E">
      <w:pPr>
        <w:ind w:firstLine="0"/>
      </w:pPr>
      <w:r w:rsidRPr="00C45564">
        <w:rPr>
          <w:b/>
          <w:bCs/>
        </w:rPr>
        <w:t>H4</w:t>
      </w:r>
      <w:r w:rsidRPr="00C45564">
        <w:t>. Wyniki Indeksu Wyceny Rynkowej Absolwenta polskich publicznych uczelni technicznych są pozytywnie skorelowane z jakością usług uczelni mierzoną przy pomocy rankingu Perspektywy.</w:t>
      </w:r>
    </w:p>
    <w:p w14:paraId="226FDC33" w14:textId="77777777" w:rsidR="00CA5D5E" w:rsidRPr="00C45564" w:rsidRDefault="00CA5D5E" w:rsidP="00CA5D5E">
      <w:pPr>
        <w:ind w:firstLine="0"/>
      </w:pPr>
      <w:r w:rsidRPr="00C45564">
        <w:rPr>
          <w:b/>
          <w:bCs/>
        </w:rPr>
        <w:t>H5</w:t>
      </w:r>
      <w:r w:rsidRPr="00C45564">
        <w:t>. Wyniki Indeksu Wyceny Rynkowej Absolwenta są pozytywnie skorelowane z wynikami oceny prestiżu uczelni.</w:t>
      </w:r>
    </w:p>
    <w:p w14:paraId="6F882D8B" w14:textId="5C78BC0E" w:rsidR="00CA5D5E" w:rsidRDefault="00FC6E7C" w:rsidP="00CA5D5E">
      <w:pPr>
        <w:pStyle w:val="Nagwek1"/>
      </w:pPr>
      <w:bookmarkStart w:id="44" w:name="_Toc183277611"/>
      <w:r>
        <w:t>Struktura</w:t>
      </w:r>
      <w:r w:rsidR="00CA5D5E">
        <w:t xml:space="preserve"> rozprawy</w:t>
      </w:r>
      <w:bookmarkEnd w:id="44"/>
    </w:p>
    <w:p w14:paraId="77948F24" w14:textId="6B7FB2CD" w:rsidR="00D256F3" w:rsidRPr="0004095D" w:rsidRDefault="00D256F3" w:rsidP="00D256F3">
      <w:r>
        <w:t xml:space="preserve">W nawiązaniu do problemu badawczego i związanych z nim celów rozprawy autor przyjął następującą strukturę. W rozdziale pierwszym omówiono pięć kluczowych obszarów teorii związanej z tematem rozprawy: kontekstu uwarunkowań funkcjonowania uczelni, specyficznych cech organizacji uniwersyteckich, pomiaru jakości, zarządzania jakością oraz interesariuszy. W drugim rozdziale przedstawiono cele i założenia oraz wyniki badań jakościowych </w:t>
      </w:r>
      <w:del w:id="45" w:author="Tadeusz Szefler" w:date="2024-11-27T08:57:00Z" w16du:dateUtc="2024-11-27T07:57:00Z">
        <w:r w:rsidDel="00A023F3">
          <w:delText xml:space="preserve">oraz </w:delText>
        </w:r>
      </w:del>
      <w:ins w:id="46" w:author="Tadeusz Szefler" w:date="2024-11-27T08:57:00Z" w16du:dateUtc="2024-11-27T07:57:00Z">
        <w:r w:rsidR="00A023F3">
          <w:t>i</w:t>
        </w:r>
        <w:r w:rsidR="00A023F3">
          <w:t xml:space="preserve"> </w:t>
        </w:r>
      </w:ins>
      <w:r>
        <w:t>ilościowych. W trzecim rozdziale zaprezentowano i omówiono autorską propozycję utylitarnego rozwiązania wynikającego z przeprowadzonych badań.</w:t>
      </w:r>
    </w:p>
    <w:p w14:paraId="5A59373B" w14:textId="7CC450F0" w:rsidR="00D256F3" w:rsidRPr="009B4AA9" w:rsidRDefault="00D256F3" w:rsidP="00D256F3">
      <w:r w:rsidRPr="009B4AA9">
        <w:t>W ramach pierwszego rozdziału niniejszej pracy omówiono istotne aspekty związane ze specyfiką zarządzania jakością usług uczelni w Polsce</w:t>
      </w:r>
      <w:r>
        <w:t>,</w:t>
      </w:r>
      <w:r w:rsidRPr="009B4AA9">
        <w:t xml:space="preserve"> rozpoczynając od omówienia wyzwań dla zarządzania uniwersytetami (</w:t>
      </w:r>
      <w:proofErr w:type="spellStart"/>
      <w:r>
        <w:t>pod</w:t>
      </w:r>
      <w:r w:rsidRPr="009B4AA9">
        <w:t>rozdz</w:t>
      </w:r>
      <w:proofErr w:type="spellEnd"/>
      <w:r w:rsidRPr="009B4AA9">
        <w:t xml:space="preserve">. </w:t>
      </w:r>
      <w:r w:rsidR="00B1036C">
        <w:t>1.1</w:t>
      </w:r>
      <w:r w:rsidRPr="009B4AA9">
        <w:t>). Najpierw uwzględniono tło historyczne kształtowania się uniwersytetów i zmian na nich zachodzących (</w:t>
      </w:r>
      <w:r>
        <w:t>pod</w:t>
      </w:r>
      <w:r w:rsidRPr="009B4AA9">
        <w:t>rozdz.</w:t>
      </w:r>
      <w:r w:rsidR="00B1036C">
        <w:t>1.1.1</w:t>
      </w:r>
      <w:r w:rsidRPr="009B4AA9">
        <w:t>). Mogą one być w uproszczeniu zobrazowane jako cykliczne przemiany pomiędzy elitarnością i powszechnością, a także między niezależnością od władzy i podległością oraz pomiędzy koncentracją na kształceniu i na badaniach</w:t>
      </w:r>
      <w:r>
        <w:t>,</w:t>
      </w:r>
      <w:r w:rsidRPr="009B4AA9">
        <w:t xml:space="preserve"> co zostało przedstawion</w:t>
      </w:r>
      <w:del w:id="47" w:author="Tadeusz Szefler" w:date="2024-11-27T08:58:00Z" w16du:dateUtc="2024-11-27T07:58:00Z">
        <w:r w:rsidRPr="009B4AA9" w:rsidDel="00A023F3">
          <w:delText>a</w:delText>
        </w:r>
      </w:del>
      <w:ins w:id="48" w:author="Tadeusz Szefler" w:date="2024-11-27T08:58:00Z" w16du:dateUtc="2024-11-27T07:58:00Z">
        <w:r w:rsidR="00A023F3">
          <w:t>e</w:t>
        </w:r>
      </w:ins>
      <w:r w:rsidRPr="009B4AA9">
        <w:t xml:space="preserve"> </w:t>
      </w:r>
      <w:r>
        <w:t>w</w:t>
      </w:r>
      <w:r w:rsidRPr="009B4AA9">
        <w:t xml:space="preserve"> autorskim </w:t>
      </w:r>
      <w:r>
        <w:t>opracowaniu</w:t>
      </w:r>
      <w:r w:rsidRPr="009B4AA9">
        <w:t>. Omówiono również istotne zmiany mające wpływ na kształt organizacyjny współczesnych uniwersytetów (</w:t>
      </w:r>
      <w:proofErr w:type="spellStart"/>
      <w:r>
        <w:t>pod</w:t>
      </w:r>
      <w:r w:rsidRPr="009B4AA9">
        <w:t>rozdz</w:t>
      </w:r>
      <w:proofErr w:type="spellEnd"/>
      <w:r w:rsidRPr="009B4AA9">
        <w:t xml:space="preserve">. </w:t>
      </w:r>
      <w:r w:rsidR="00B1036C">
        <w:t>1.1.2</w:t>
      </w:r>
      <w:r w:rsidRPr="009B4AA9">
        <w:t>)</w:t>
      </w:r>
      <w:ins w:id="49" w:author="Tadeusz Szefler" w:date="2024-11-27T08:58:00Z" w16du:dateUtc="2024-11-27T07:58:00Z">
        <w:r w:rsidR="00A023F3">
          <w:t>,</w:t>
        </w:r>
      </w:ins>
      <w:r>
        <w:t xml:space="preserve"> </w:t>
      </w:r>
      <w:r w:rsidRPr="009B4AA9">
        <w:t xml:space="preserve">prezentując cechy różnych koncepcji uniwersytetów (liberalny, przedsiębiorczy, społecznie odpowiedzialny), gdyż są one zauważalne na uczelniach publicznych w Polsce. Ponadto omówiono zmiany regulacyjne, zapoczątkowane w roku 2016 wraz z konkursem na założenia dla tzw. „Ustawy 2.0”, następnie przyjętej </w:t>
      </w:r>
      <w:r>
        <w:t>po</w:t>
      </w:r>
      <w:r w:rsidRPr="009B4AA9">
        <w:t xml:space="preserve"> ok. dwóch latach jako „Konstytucja dla Nauki”. Przedstawiono główne założenia tej reformy w kontekście zmian</w:t>
      </w:r>
      <w:r>
        <w:t>,</w:t>
      </w:r>
      <w:r w:rsidRPr="009B4AA9">
        <w:t xml:space="preserve"> jakich doświadcza globalny rynek szkolnictwa, a także zbyt mało znaczącej pozycji polskich uniwersytetów w świecie nauki i edukacji wyższej. Wskazano również na efekty reformy poddawane dość powszechnej krytyce. Następnie omówiono</w:t>
      </w:r>
      <w:r>
        <w:t xml:space="preserve"> uwarunkowania realiów polskich</w:t>
      </w:r>
      <w:ins w:id="50" w:author="Tadeusz Szefler" w:date="2024-11-27T08:59:00Z" w16du:dateUtc="2024-11-27T07:59:00Z">
        <w:r w:rsidR="00A023F3">
          <w:t>,</w:t>
        </w:r>
      </w:ins>
      <w:r>
        <w:t xml:space="preserve"> przekładające się na </w:t>
      </w:r>
      <w:r w:rsidRPr="009B4AA9">
        <w:t>nowe wymagania dla całego środowiska akademickiego, a w sposób szczególny dla zarządzających uczelniami (</w:t>
      </w:r>
      <w:proofErr w:type="spellStart"/>
      <w:r>
        <w:t>pod</w:t>
      </w:r>
      <w:r w:rsidRPr="009B4AA9">
        <w:t>rozdz</w:t>
      </w:r>
      <w:proofErr w:type="spellEnd"/>
      <w:r w:rsidRPr="009B4AA9">
        <w:t xml:space="preserve">. </w:t>
      </w:r>
      <w:r w:rsidR="00B1036C">
        <w:t>1.1.3</w:t>
      </w:r>
      <w:r>
        <w:t>)</w:t>
      </w:r>
      <w:r w:rsidRPr="009B4AA9">
        <w:t>. Wskazano na kluczowe tendencje demograficzne mające wpływ na szkolnictwo wyższe, a także na zmiany w zakresie nakładów finansowych na naukę i edukację wyższą. Wzbogacono te analizy o kontekst porównawczy na tle innych krajów. Ponadto ze względu na specyfikę polskiego rynku uniwersyteckiego z dominująca rolą uczelni publicznych, a także istotne zmiany w podejściu państwa do inwestowania w naukę i szkolnictw</w:t>
      </w:r>
      <w:r>
        <w:t>o</w:t>
      </w:r>
      <w:r w:rsidRPr="009B4AA9">
        <w:t xml:space="preserve"> wyższe</w:t>
      </w:r>
      <w:r>
        <w:t>,</w:t>
      </w:r>
      <w:r w:rsidRPr="009B4AA9">
        <w:t xml:space="preserve"> przedstawiono również opracowania danych statystycznych odzwierciedlające zmiany niektórych wieloletnich trendów w zakresie balansu pomiędzy uczelniami publicznymi oraz niepublicznymi, a także w zakresie wskaźników finansowych uczelni.</w:t>
      </w:r>
    </w:p>
    <w:p w14:paraId="2BA8AF59" w14:textId="524AA1F8" w:rsidR="00D256F3" w:rsidRPr="009B4AA9" w:rsidRDefault="00D256F3" w:rsidP="00D256F3">
      <w:r w:rsidRPr="009B4AA9">
        <w:t>W kolejnym podrozdziale (</w:t>
      </w:r>
      <w:r w:rsidR="00B1036C">
        <w:t>1.2</w:t>
      </w:r>
      <w:r w:rsidRPr="009B4AA9">
        <w:t xml:space="preserve">) przedstawiono wybrane zagadnienia związane ze specyfiką zarządzania uczelniami. Omówiono cechy odróżniające uniwersytety od innych organizacji. Dzięki temu przedstawiono obszary mające istotny wpływ na ograniczenia w stosowaniu klasycznych metod i narzędzi zarządzania jakością. Jako pierwszy z tych obszarów zostały omówione cele organizacji uniwersyteckiej. Cele te bowiem, zwłaszcza w odniesieniu do uczelni publicznych, wykraczają w sposób istotny poza cele finansowe. Przedstawiono więc kontekst historycznych zmian w zakresie celów uczelni, które ukształtowały współczesne rozumienie misji uniwersytetów jako triady: kształcenie, badania, służba publiczna </w:t>
      </w:r>
      <w:r w:rsidRPr="009B4AA9">
        <w:fldChar w:fldCharType="begin" w:fldLock="1"/>
      </w:r>
      <w:r w:rsidRPr="009B4AA9">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uniwersytetem","type":"book"},"locator":"18","prefix":"por.","uris":["http://www.mendeley.com/documents/?uuid=ec25e376-ec01-4679-a314-d9b2bf799b92"]}],"mendeley":{"formattedCitation":"(por. Leja, 2011, s. 18)","plainTextFormattedCitation":"(por. Leja, 2011, s. 18)","previouslyFormattedCitation":"(por. Leja, 2011, s. 18)"},"properties":{"noteIndex":0},"schema":"https://github.com/citation-style-language/schema/raw/master/csl-citation.json"}</w:instrText>
      </w:r>
      <w:r w:rsidRPr="009B4AA9">
        <w:fldChar w:fldCharType="separate"/>
      </w:r>
      <w:r w:rsidRPr="009B4AA9">
        <w:rPr>
          <w:noProof/>
        </w:rPr>
        <w:t>(por. Leja, 2011, s. 18)</w:t>
      </w:r>
      <w:r w:rsidRPr="009B4AA9">
        <w:fldChar w:fldCharType="end"/>
      </w:r>
      <w:r w:rsidRPr="009B4AA9">
        <w:t xml:space="preserve">. Wskazano, że wśród celów uczelni naturalnym jest dążenie do przygotowania studentów do przyszłej samodzielności </w:t>
      </w:r>
      <w:r>
        <w:t>w zakresie</w:t>
      </w:r>
      <w:r w:rsidRPr="009B4AA9">
        <w:t xml:space="preserve"> osobistego rozwoju </w:t>
      </w:r>
      <w:r w:rsidRPr="009B4AA9">
        <w:fldChar w:fldCharType="begin" w:fldLock="1"/>
      </w:r>
      <w:r w:rsidRPr="009B4AA9">
        <w:instrText>ADDIN CSL_CITATION {"citationItems":[{"id":"ITEM-1","itemData":{"DOI":"10.1080/2331186X.2019.1647919","abstract":"AbstractSocietal developments necessitate the continuing development of higher education, as labor markets are in full swing and professions are shifting in orientation or sometimes disappear completely. Therefore, a concomitant goal of higher education should be to help students develop metacognitive skills and domain-specific knowledge and skills. For many years, competence-based education and problem-based learning have dominated higher education. In this article, an overview of the principles and development of these concepts is given. Subsequently, based on self-regulation theory, approaches to learning and the demands of our society to learn how to face wicked problems, a sustainable approach to teaching and learning are outlined in this conceptual article. The multiple layers from which a sustainable learning environment should be built provide guidance for instructors during the design of their educational practice. Practical implications for educators to approach the transition to sustainable learning environments are given in the form of questions that can shape the dialogue on sustainable education.","author":[{"dropping-particle":"","family":"Geitz","given":"Gerry","non-dropping-particle":"","parse-names":false,"suffix":""},{"dropping-particle":"","family":"Geus","given":"Jan","non-dropping-particle":"de","parse-names":false,"suffix":""}],"container-title":"Cogent Education","editor":[{"dropping-particle":"","family":"Tinoca","given":"Luís","non-dropping-particle":"","parse-names":false,"suffix":""}],"id":"ITEM-1","issue":"1","issued":{"date-parts":[["2019"]]},"page":"1647919","publisher":"Cogent OA","title":"Design-based education, sustainable teaching, and learning","type":"article-journal","volume":"6"},"locator":"2","prefix":"por.","uris":["http://www.mendeley.com/documents/?uuid=7a2ee4e7-d3d2-4b79-970c-37da40413539"]}],"mendeley":{"formattedCitation":"(por. Geitz &amp; de Geus, 2019, s. 2)","plainTextFormattedCitation":"(por. Geitz &amp; de Geus, 2019, s. 2)","previouslyFormattedCitation":"(por. Geitz &amp; de Geus, 2019, s. 2)"},"properties":{"noteIndex":0},"schema":"https://github.com/citation-style-language/schema/raw/master/csl-citation.json"}</w:instrText>
      </w:r>
      <w:r w:rsidRPr="009B4AA9">
        <w:fldChar w:fldCharType="separate"/>
      </w:r>
      <w:r w:rsidRPr="009B4AA9">
        <w:rPr>
          <w:noProof/>
        </w:rPr>
        <w:t>(por. Geitz &amp; de Geus, 2019, s. 2)</w:t>
      </w:r>
      <w:r w:rsidRPr="009B4AA9">
        <w:fldChar w:fldCharType="end"/>
      </w:r>
      <w:r w:rsidRPr="009B4AA9">
        <w:t xml:space="preserve">. Ponadto omówiono zagadnienie zasobów uczelni, które </w:t>
      </w:r>
      <w:r>
        <w:t>także</w:t>
      </w:r>
      <w:r w:rsidRPr="009B4AA9">
        <w:t xml:space="preserve"> mają wpływ na kształtowanie celów konkretnej organizacji. Cele również muszą być zgodne z wymaganiami kultury organizacyjnej konkretnej uczelni. Zagadnienie uniwersyteckiej kultury organizacyjnej zostało omówione w ramach kolejnego podrozdziału (</w:t>
      </w:r>
      <w:r w:rsidR="00B1036C">
        <w:t>1.2.2</w:t>
      </w:r>
      <w:r w:rsidRPr="009B4AA9">
        <w:t>). Przedstawiono w nim teoretyczne aspekty kultury organizacji oraz jej przejawów, by następnie omówić cechy charakterystyczne kultury uniwersyteckiej. Na podstawie opracowań Austina i Clarka dokonano analizy relacji pomiędzy elementami podstawowych czterech kultur wpływających na całokształt kultury akademickiej: kultury profesji akademickiej, kultury dyscypliny, kultury uniwersytetu oraz kultury konkretnej instytucji akademickiej. Analiza ta pozwoliła na wskazanie obszarów w ramach kultury organizacyjnej, które mogą stanowić podstawę do zaistnienia konfliktów wewnętrznych w organizacji akademickiej. W związku z tym wnioski z owej analizy mogą pomóc w takim kształtowaniu kultury organizacyjnej przez zarządzających uczelniami, by unikać zagrożeń, a tam</w:t>
      </w:r>
      <w:r>
        <w:t>,</w:t>
      </w:r>
      <w:r w:rsidRPr="009B4AA9">
        <w:t xml:space="preserve"> gdzie to możliwe</w:t>
      </w:r>
      <w:r>
        <w:t>,</w:t>
      </w:r>
      <w:r w:rsidRPr="009B4AA9">
        <w:t xml:space="preserve"> tworzyć środowisko zasad wspierających osiąganie celów uczelni. Omówiono też zagadnienie prestiżu (</w:t>
      </w:r>
      <w:proofErr w:type="spellStart"/>
      <w:r w:rsidRPr="009B4AA9">
        <w:t>podrozdz</w:t>
      </w:r>
      <w:proofErr w:type="spellEnd"/>
      <w:r w:rsidRPr="009B4AA9">
        <w:t xml:space="preserve">. </w:t>
      </w:r>
      <w:r w:rsidR="00B1036C">
        <w:t>1.2.3</w:t>
      </w:r>
      <w:r w:rsidRPr="009B4AA9">
        <w:t>) w kontekście uniwersytetów. Prestiż w</w:t>
      </w:r>
      <w:r w:rsidR="00143AF4">
        <w:t> </w:t>
      </w:r>
      <w:r w:rsidRPr="009B4AA9">
        <w:t>odniesieniu do uczelni jest ważnym czynnikiem związanym z motywacjami do podejmowanych działań przez wielu uczestników organizacji, a także przez interesariuszy niebędący</w:t>
      </w:r>
      <w:r>
        <w:t>ch</w:t>
      </w:r>
      <w:r w:rsidRPr="009B4AA9">
        <w:t xml:space="preserve"> jej uczestnikami. Prestiż i reputacja są bowiem nieraz znacznie istotniejsze niż motywacje finansowe dla wielu akademików i naukowców. Wielu badaczy twierdzi, że uczelnie chętniej dążą do maksymalizacji prestiżu niż do maksymalizacji zysku </w:t>
      </w:r>
      <w:r w:rsidRPr="009B4AA9">
        <w:fldChar w:fldCharType="begin" w:fldLock="1"/>
      </w:r>
      <w:r w:rsidRPr="009B4AA9">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universities","type":"article-journal","volume":"35"},"locator":"154","prefix":"por.","uris":["http://www.mendeley.com/documents/?uuid=6be8921e-4393-4e00-8b4b-75037bfc0fe2"]}],"mendeley":{"formattedCitation":"(por. Tayar &amp; Jack, 2013, s. 154)","plainTextFormattedCitation":"(por. Tayar &amp; Jack, 2013, s. 154)","previouslyFormattedCitation":"(por. Tayar &amp; Jack, 2013, s. 154)"},"properties":{"noteIndex":0},"schema":"https://github.com/citation-style-language/schema/raw/master/csl-citation.json"}</w:instrText>
      </w:r>
      <w:r w:rsidRPr="009B4AA9">
        <w:fldChar w:fldCharType="separate"/>
      </w:r>
      <w:r w:rsidRPr="009B4AA9">
        <w:rPr>
          <w:noProof/>
        </w:rPr>
        <w:t>(por. Tayar &amp; Jack, 2013, s. 154)</w:t>
      </w:r>
      <w:r w:rsidRPr="009B4AA9">
        <w:fldChar w:fldCharType="end"/>
      </w:r>
      <w:r w:rsidRPr="009B4AA9">
        <w:t>. Ponadto prestiż i reputacja uczelni stanowią nieraz najistotniejsze kryteria wyboru uczelni przez kandydatów na studia</w:t>
      </w:r>
      <w:r>
        <w:t>,</w:t>
      </w:r>
      <w:r w:rsidRPr="009B4AA9">
        <w:t xml:space="preserve"> co wią</w:t>
      </w:r>
      <w:r>
        <w:t>że</w:t>
      </w:r>
      <w:r w:rsidRPr="009B4AA9">
        <w:t xml:space="preserve"> się z</w:t>
      </w:r>
      <w:r w:rsidR="00143AF4">
        <w:t> </w:t>
      </w:r>
      <w:r w:rsidRPr="009B4AA9">
        <w:t>większymi szansami na zatrudnienie na lepszych stanowiskach. Natomiast wydaje się, że trendy w</w:t>
      </w:r>
      <w:r w:rsidR="00143AF4">
        <w:t> </w:t>
      </w:r>
      <w:r w:rsidRPr="009B4AA9">
        <w:t>procesach rekrutacyjnych się zmieniają obecnie w kierunku znacznie mniejszego przywiązywania wagi do tego</w:t>
      </w:r>
      <w:r>
        <w:t>,</w:t>
      </w:r>
      <w:r w:rsidRPr="009B4AA9">
        <w:t xml:space="preserve"> jaką uczelnię ukończyli kandydaci. I choć rola reputacji uczelni wydaje się nieznacznie maleć na rynku pracy</w:t>
      </w:r>
      <w:r>
        <w:t>,</w:t>
      </w:r>
      <w:r w:rsidRPr="009B4AA9">
        <w:t xml:space="preserve"> to jednak nadal jest to bardzo istotny aspekt w ocenie uczelni poprzez rankingi. Zostało to zobrazowane wyciągiem z metodologii wybranych rankingów uczelni uwzględniających różne formy badania reputacji uniwersytetów na różnych płaszczyznach działalności. Nie tylko motywacje związane z reputacją mogą stać w konflikcie z innymi rodzajami motywacji do działań. Także różne cechy kultur typowo obecnych we współczesnych organizacja</w:t>
      </w:r>
      <w:r>
        <w:t>ch</w:t>
      </w:r>
      <w:r w:rsidRPr="009B4AA9">
        <w:t xml:space="preserve"> akademickich mogą prowadzić do sprzecznych interesów. Kolejną specyfiką zarządzania uczelniami omówioną w ramach podrozdziału </w:t>
      </w:r>
      <w:r w:rsidR="00B1036C">
        <w:t>1.2.4</w:t>
      </w:r>
      <w:r w:rsidRPr="009B4AA9">
        <w:t xml:space="preserve"> jest istnienie znacznie większego spektrum sprzecznych interesów stanowiących o</w:t>
      </w:r>
      <w:r w:rsidR="00143AF4">
        <w:t> </w:t>
      </w:r>
      <w:r w:rsidRPr="009B4AA9">
        <w:t xml:space="preserve">poziomie wyzwań dla kierownictwa. Wynika to przede wszystkim z bardzo złożonego środowiska relacji uniwersytetu. Przedstawione zostały nie tylko różne aspekty relacji potencjalnie konfliktowych oraz przyczyn związanych z powstawaniem sprzeczności w interesach w ramach organizacji (np. opór wobec zmian), ale też możliwości do wykorzystania różnych metod pozwalających na wypracowania rozwiązań typu </w:t>
      </w:r>
      <w:r w:rsidRPr="007518D3">
        <w:rPr>
          <w:i/>
          <w:iCs/>
        </w:rPr>
        <w:t>win-win</w:t>
      </w:r>
      <w:r w:rsidRPr="009B4AA9">
        <w:t>.</w:t>
      </w:r>
    </w:p>
    <w:p w14:paraId="015BA5CE" w14:textId="395D7B29" w:rsidR="00D256F3" w:rsidRPr="009B4AA9" w:rsidRDefault="00D256F3" w:rsidP="00D256F3">
      <w:r w:rsidRPr="009B4AA9">
        <w:t>Po przedstawieniu szerokich kontekstów związanych z uwarunkowaniami i specyfiką uczelni w</w:t>
      </w:r>
      <w:r>
        <w:t> </w:t>
      </w:r>
      <w:r w:rsidRPr="009B4AA9">
        <w:t>kolejnym podrozdziale (</w:t>
      </w:r>
      <w:r w:rsidR="00B1036C">
        <w:t>1.3</w:t>
      </w:r>
      <w:r w:rsidRPr="009B4AA9">
        <w:t>) zostały omówione zagadnienia związane z pomiarem jakości. W pierwszej części (</w:t>
      </w:r>
      <w:proofErr w:type="spellStart"/>
      <w:r>
        <w:t>pod</w:t>
      </w:r>
      <w:r w:rsidRPr="009B4AA9">
        <w:t>rozdz</w:t>
      </w:r>
      <w:proofErr w:type="spellEnd"/>
      <w:r w:rsidRPr="009B4AA9">
        <w:t xml:space="preserve">. </w:t>
      </w:r>
      <w:r w:rsidR="00B1036C">
        <w:t>1.3.1</w:t>
      </w:r>
      <w:r w:rsidRPr="009B4AA9">
        <w:t>) skupiono się na omówieniu definicji jakości i modeli jakości mających istotny wpływ na rozumienie różnic pomiędzy jakością klasycznych wyrobów materialnych</w:t>
      </w:r>
      <w:r>
        <w:t xml:space="preserve"> </w:t>
      </w:r>
      <w:r w:rsidRPr="009B4AA9">
        <w:t>a jakością usług, w tym szczególnego ich rodzaju</w:t>
      </w:r>
      <w:r>
        <w:t>,</w:t>
      </w:r>
      <w:r w:rsidRPr="009B4AA9">
        <w:t xml:space="preserve"> jakimi są usługi uczelni. Usługi te</w:t>
      </w:r>
      <w:r>
        <w:t>,</w:t>
      </w:r>
      <w:r w:rsidRPr="009B4AA9">
        <w:t xml:space="preserve"> odznaczając się wysoką niematerialnością i bardzo dużym współudziałem zaangażowania odbiorców w uzyskiwanie efektów</w:t>
      </w:r>
      <w:r>
        <w:t>,</w:t>
      </w:r>
      <w:r w:rsidRPr="009B4AA9">
        <w:t xml:space="preserve"> są dość dobrze opisywane przez różne omówione modele jakości usług o</w:t>
      </w:r>
      <w:r>
        <w:t> </w:t>
      </w:r>
      <w:r w:rsidRPr="009B4AA9">
        <w:t>ugruntowanych postawach teoretycznych. Następnie zostały zaprezentowane różne metody pomiaru jakości usług</w:t>
      </w:r>
      <w:r>
        <w:t xml:space="preserve"> </w:t>
      </w:r>
      <w:r w:rsidRPr="009B4AA9">
        <w:t>(</w:t>
      </w:r>
      <w:proofErr w:type="spellStart"/>
      <w:r>
        <w:t>pod</w:t>
      </w:r>
      <w:r w:rsidRPr="009B4AA9">
        <w:t>rozdz</w:t>
      </w:r>
      <w:proofErr w:type="spellEnd"/>
      <w:r w:rsidRPr="009B4AA9">
        <w:t xml:space="preserve">. </w:t>
      </w:r>
      <w:r w:rsidR="00B1036C">
        <w:t>1.3.2</w:t>
      </w:r>
      <w:r w:rsidRPr="009B4AA9">
        <w:t>), które mogą znaleźć zwoje zastosowanie lub choćby mieć wkład w</w:t>
      </w:r>
      <w:r>
        <w:t> </w:t>
      </w:r>
      <w:r w:rsidRPr="009B4AA9">
        <w:t>pomiar jakości usług uczelni. Zostały również omówione istniejące metody oceny w odniesieniu do uczelni</w:t>
      </w:r>
      <w:r>
        <w:t>,</w:t>
      </w:r>
      <w:r w:rsidRPr="009B4AA9">
        <w:t xml:space="preserve"> a także autorskie propozycje wskaźników IWRA oraz SSI</w:t>
      </w:r>
      <w:r>
        <w:t>,</w:t>
      </w:r>
      <w:r w:rsidRPr="009B4AA9">
        <w:t xml:space="preserve"> stanowiące rozwinięcie istniejących metod pomiaru</w:t>
      </w:r>
      <w:r>
        <w:t>,</w:t>
      </w:r>
      <w:r w:rsidRPr="009B4AA9">
        <w:t xml:space="preserve"> mających swoje uzasadnienie zarówno w praktyce</w:t>
      </w:r>
      <w:r>
        <w:t>,</w:t>
      </w:r>
      <w:r w:rsidRPr="009B4AA9">
        <w:t xml:space="preserve"> jak i teorii związanej z jakością usług uniwersyteckich. W</w:t>
      </w:r>
      <w:r w:rsidR="00143AF4">
        <w:t> </w:t>
      </w:r>
      <w:r w:rsidRPr="009B4AA9">
        <w:t>ostatniej części (</w:t>
      </w:r>
      <w:proofErr w:type="spellStart"/>
      <w:r>
        <w:t>pod</w:t>
      </w:r>
      <w:r w:rsidRPr="009B4AA9">
        <w:t>rozdz</w:t>
      </w:r>
      <w:proofErr w:type="spellEnd"/>
      <w:r w:rsidRPr="009B4AA9">
        <w:t xml:space="preserve">. </w:t>
      </w:r>
      <w:r w:rsidR="00B1036C">
        <w:t>1.3.3</w:t>
      </w:r>
      <w:r w:rsidRPr="009B4AA9">
        <w:t xml:space="preserve">) zostały omówione rankingi </w:t>
      </w:r>
      <w:r>
        <w:t xml:space="preserve">uniwersytetów, </w:t>
      </w:r>
      <w:r w:rsidRPr="009B4AA9">
        <w:t>gdyż stanowią one szczególną i powszechnie uznaną metodę dla wnioskowania o jakości różnych uczelni. Poza omówieniem istotnych podobieństw i szczegółów pomiędzy najistotniejszymi</w:t>
      </w:r>
      <w:r>
        <w:t xml:space="preserve"> – </w:t>
      </w:r>
      <w:r w:rsidRPr="009B4AA9">
        <w:t>z punktu widzenia polskich uczelni</w:t>
      </w:r>
      <w:r>
        <w:t xml:space="preserve"> – </w:t>
      </w:r>
      <w:r w:rsidRPr="009B4AA9">
        <w:t>rankingami globalnymi przedstawiono też autorską propozycję rankingu hybrydowego</w:t>
      </w:r>
      <w:r>
        <w:t>,</w:t>
      </w:r>
      <w:r w:rsidRPr="009B4AA9">
        <w:t xml:space="preserve"> pozwalającego na statystycznie potwierdzone uszeregowanie uczelni na podstawie kilku spośród najbardziej znanych rankingów globalnych. Omówiono też szczegóły metodologii najbardziej uznanego w</w:t>
      </w:r>
      <w:r>
        <w:t> </w:t>
      </w:r>
      <w:r w:rsidRPr="009B4AA9">
        <w:t>Polsce rankingu magazynu Perspektywy o bardzo rozbudowanej strukturze pomiaru.</w:t>
      </w:r>
    </w:p>
    <w:p w14:paraId="33F4735A" w14:textId="4AA418BF" w:rsidR="00D256F3" w:rsidRPr="009B4AA9" w:rsidRDefault="00D256F3" w:rsidP="00D256F3">
      <w:r w:rsidRPr="009B4AA9">
        <w:t>Po omówieniu zagadnień jakości i jej pomiaru w następnym podrozdziale (</w:t>
      </w:r>
      <w:r w:rsidR="00B1036C">
        <w:t>1.4</w:t>
      </w:r>
      <w:r w:rsidRPr="009B4AA9">
        <w:t>) zaprezentowano szerokie tło teoretyczne związane z zarządzaniem jakością w odniesieniu do uczelni. Najpierw omówiono genezę koncepcji zarządzania jakością w kontekście rozwoju teorii i metod zarządzania, a</w:t>
      </w:r>
      <w:r>
        <w:t> </w:t>
      </w:r>
      <w:r w:rsidRPr="009B4AA9">
        <w:t xml:space="preserve">następnie przedstawiono nowoczesne filozofie zarządzania jakością ze szczególnym uwzględnieniem badań nad możliwościami ich adaptacji w środowisku uniwersytetów (rozdz. </w:t>
      </w:r>
      <w:r w:rsidR="00B1036C">
        <w:t>1.4.1</w:t>
      </w:r>
      <w:r w:rsidRPr="009B4AA9">
        <w:t xml:space="preserve">). Wskazano na niewielką liczbę opisanych w literaturze przedmiotu implementacji takich metod jak TQM, Lean, </w:t>
      </w:r>
      <w:proofErr w:type="spellStart"/>
      <w:r w:rsidRPr="009B4AA9">
        <w:t>SixSigma</w:t>
      </w:r>
      <w:proofErr w:type="spellEnd"/>
      <w:r w:rsidRPr="009B4AA9">
        <w:t xml:space="preserve">, czy Lean </w:t>
      </w:r>
      <w:proofErr w:type="spellStart"/>
      <w:r w:rsidRPr="009B4AA9">
        <w:t>SixSigma</w:t>
      </w:r>
      <w:proofErr w:type="spellEnd"/>
      <w:r w:rsidRPr="009B4AA9">
        <w:t xml:space="preserve"> do zarządzania jakością uczelni. Przedstawiono również koncepcje bazujące na samoocenie oraz opracowane z myślą o organizacjach non-profit (CAF, EFQM), a także koncepcje dedykowane organizacjom edukacyjnym (ISO 21001:2018), w tym szczególnie uniwersytetom (</w:t>
      </w:r>
      <w:proofErr w:type="spellStart"/>
      <w:r w:rsidRPr="009B4AA9">
        <w:t>QualHE</w:t>
      </w:r>
      <w:proofErr w:type="spellEnd"/>
      <w:r w:rsidRPr="009B4AA9">
        <w:t>). Następnie omówiono specyficzne uwarunkowania wobec zarządzania jakością uczelni w Polsce</w:t>
      </w:r>
      <w:r>
        <w:t xml:space="preserve"> </w:t>
      </w:r>
      <w:r w:rsidRPr="009B4AA9">
        <w:t>(</w:t>
      </w:r>
      <w:proofErr w:type="spellStart"/>
      <w:r>
        <w:t>pod</w:t>
      </w:r>
      <w:r w:rsidRPr="009B4AA9">
        <w:t>rozdz</w:t>
      </w:r>
      <w:proofErr w:type="spellEnd"/>
      <w:r w:rsidRPr="009B4AA9">
        <w:t xml:space="preserve">. </w:t>
      </w:r>
      <w:r w:rsidR="00AB1499">
        <w:t>1.4.2</w:t>
      </w:r>
      <w:r w:rsidRPr="009B4AA9">
        <w:t>). Przeanalizowano poziom dojrzałości metod odnoszących się do doskonalenia jakości implementowanych jako obligatoryjne na polskich uczelniach, co wprost wynika z</w:t>
      </w:r>
      <w:r w:rsidR="00143AF4">
        <w:t> </w:t>
      </w:r>
      <w:r w:rsidRPr="009B4AA9">
        <w:t xml:space="preserve">regulacji prawnych i nienadążania regulatora za współczesnym rozumieniem roli zarządzania jakością. Analizy te posłużyły jako wstęp do rozważań o istniejących barierach dla wprowadzania skutecznych metod zarządzania jakością w odniesieniu do polskich uczelni przy wykorzystaniu wyników analiz badaczy krajowych i zagranicznych. Omówiono również zagadnienie kultury jakości stanowiącej jeden </w:t>
      </w:r>
      <w:r>
        <w:t>z </w:t>
      </w:r>
      <w:r w:rsidRPr="009B4AA9">
        <w:t>kluczowych elementów skutecznego zarządzania jakością, które ściśle wiąże się z rolą przywódców organizacji. W związku z tym w ramach kolejnego podrozdziału (</w:t>
      </w:r>
      <w:r w:rsidR="00AB1499">
        <w:t>1.4.3</w:t>
      </w:r>
      <w:r w:rsidRPr="009B4AA9">
        <w:t>) zostały omówione wymagania wobec liderów organizacji. Analizy te pozwoliły nie tylko na podkreślenie znaczenia kierownictwa uczelni dla doskonalenia jakości, ale również na omówienie ugruntowanych w</w:t>
      </w:r>
      <w:r w:rsidR="00143AF4">
        <w:t> </w:t>
      </w:r>
      <w:r w:rsidRPr="009B4AA9">
        <w:t xml:space="preserve">literaturze przedmiotu rekomendacji dla sposobów przewodzenia organizacji oraz na określenie kryteriów gotowości uniwersytetu do wdrażania dojrzałego zarządzania jakością. Rozważania te stanowią podsumowanie podrozdziału </w:t>
      </w:r>
      <w:r w:rsidR="00AB1499">
        <w:t>1.4</w:t>
      </w:r>
      <w:r w:rsidRPr="009B4AA9">
        <w:t>, który jest związany jedną z dwóch podstaw teoretycznych niniejszej pracy wymienionych we wstępie – teorią zarządzania jakością.</w:t>
      </w:r>
    </w:p>
    <w:p w14:paraId="43FA2148" w14:textId="132A747F" w:rsidR="00D256F3" w:rsidRPr="009B4AA9" w:rsidRDefault="00D256F3" w:rsidP="00D256F3">
      <w:r w:rsidRPr="009B4AA9">
        <w:t>Ostatni podrozdział (</w:t>
      </w:r>
      <w:r w:rsidR="00AB1499">
        <w:t>1.5</w:t>
      </w:r>
      <w:r w:rsidRPr="009B4AA9">
        <w:t>) części teoretycznej niniejszej pracy dotyczy natomiast zagadnień związanych z teorią interesariuszy. W ramach tej części najpierw omówiono podstawy teoretyczne oraz tło historyczne powstawania koncepcji interesariuszy</w:t>
      </w:r>
      <w:r>
        <w:t>,</w:t>
      </w:r>
      <w:r w:rsidRPr="009B4AA9">
        <w:t xml:space="preserve"> wskazując na różnorodność definicji oraz różne rodzaje teorii interesariuszy. Rozważania te pozwoliły na zaproponowanie autorskiej definicji interesariuszy, mieszczącej się w zakresie teorii menedżerskich w</w:t>
      </w:r>
      <w:r>
        <w:t> </w:t>
      </w:r>
      <w:r w:rsidRPr="009B4AA9">
        <w:t>odniesieniu do uczelni (</w:t>
      </w:r>
      <w:r w:rsidRPr="009B4AA9">
        <w:rPr>
          <w:i/>
          <w:iCs/>
        </w:rPr>
        <w:t>osoby lub grupy zainteresowane wysokim poziomem jakości efektów działań uczelni, istotne z punktu widzenia zarządzania organizacją</w:t>
      </w:r>
      <w:r w:rsidRPr="009B4AA9">
        <w:t xml:space="preserve">). Następnie na podstawie </w:t>
      </w:r>
      <w:r>
        <w:t>studium</w:t>
      </w:r>
      <w:r w:rsidRPr="009B4AA9">
        <w:t xml:space="preserve"> literatury zaprezentowano listę potencjalnych interesariuszy uczelni wraz przykładami kategoryzacji do różnych grup. Omówiono również wyniki autorskiego badania na podstawie abstraktów artykułów odnoszących się do interesariuszy uczelni</w:t>
      </w:r>
      <w:r>
        <w:t>,</w:t>
      </w:r>
      <w:r w:rsidRPr="009B4AA9">
        <w:t xml:space="preserve"> pozwalającego na wskazanie najpowszechniej wymienianych w literaturze istotnych dla uczelni grup interesariuszy oraz zaprezentowano propozycję kategoryzacji tych grup do rodzajów wg typologii Mitchella. Następnie omówiono zagadnienia związane z kształtowaniem relacji z interesariuszami (</w:t>
      </w:r>
      <w:proofErr w:type="spellStart"/>
      <w:r>
        <w:t>pod</w:t>
      </w:r>
      <w:r w:rsidRPr="009B4AA9">
        <w:t>rozdz</w:t>
      </w:r>
      <w:proofErr w:type="spellEnd"/>
      <w:r w:rsidRPr="009B4AA9">
        <w:t xml:space="preserve">. </w:t>
      </w:r>
      <w:r w:rsidR="00AB1499">
        <w:t>1.5.2</w:t>
      </w:r>
      <w:r w:rsidRPr="009B4AA9">
        <w:t>). Proces ten ma swoje fundamenty w strategii organizacji</w:t>
      </w:r>
      <w:r>
        <w:t>,</w:t>
      </w:r>
      <w:r w:rsidRPr="009B4AA9">
        <w:t xml:space="preserve"> natomiast rozpoczyna się analizą interesariuszy. W związku z tym zasadniczą część tego podrozdziału stanowi omówienie wybranych </w:t>
      </w:r>
      <w:r>
        <w:t xml:space="preserve">w odniesieniu do uczelni </w:t>
      </w:r>
      <w:r w:rsidRPr="009B4AA9">
        <w:t>metod analizy interesariuszy i rekomendacji dotyczących kształtowania relacji z nimi oraz metod i kanałów komunikacji z interesariuszami. W następnym podrozdziale (</w:t>
      </w:r>
      <w:r w:rsidR="00AB1499">
        <w:t>1.5.3</w:t>
      </w:r>
      <w:r w:rsidRPr="009B4AA9">
        <w:t>) podsumowano dotychczasowe rozważania teoretyczne</w:t>
      </w:r>
      <w:r>
        <w:t>,</w:t>
      </w:r>
      <w:r w:rsidRPr="009B4AA9">
        <w:t xml:space="preserve"> omawiając rolę interesariuszy w procesach zarządzania jakością uczelni w świetle wcześniej omówionych koncepcji zarządzania jakością oraz specyfiki środowiska usług uniwersyteckich. Przedstawiono także zestawienie porównawcze roli interesariuszy w zakresie wymagań oceny PKA oraz wymagań systemu zarzadzania jakością organizacji edukacyjnej </w:t>
      </w:r>
      <w:r>
        <w:t xml:space="preserve">według </w:t>
      </w:r>
      <w:r w:rsidRPr="009B4AA9">
        <w:t>ISO 21001:2018. Ponadto zaprezentowano autorską propozycję modelu relacji wybranych czynników jakości usług uczelni technicznej związanych z satysfakcją interesariuszy</w:t>
      </w:r>
      <w:r>
        <w:t>,</w:t>
      </w:r>
      <w:r w:rsidRPr="009B4AA9">
        <w:t xml:space="preserve"> stanowiąc</w:t>
      </w:r>
      <w:del w:id="51" w:author="Tadeusz Szefler" w:date="2024-11-27T10:43:00Z" w16du:dateUtc="2024-11-27T09:43:00Z">
        <w:r w:rsidRPr="009B4AA9" w:rsidDel="00131DD7">
          <w:delText>a</w:delText>
        </w:r>
      </w:del>
      <w:ins w:id="52" w:author="Tadeusz Szefler" w:date="2024-11-27T10:43:00Z" w16du:dateUtc="2024-11-27T09:43:00Z">
        <w:r w:rsidR="00131DD7">
          <w:t>ą</w:t>
        </w:r>
      </w:ins>
      <w:r w:rsidRPr="009B4AA9">
        <w:t xml:space="preserve"> jednocześnie syntezę wniosków </w:t>
      </w:r>
      <w:r>
        <w:t>dotyczących</w:t>
      </w:r>
      <w:r w:rsidRPr="009B4AA9">
        <w:t xml:space="preserve"> pomiaru jakości i roli interesariuszy, ale również podstawę do stworzenia koncepcji badań omówionych w kolejnych częściach niniejszej pracy.</w:t>
      </w:r>
    </w:p>
    <w:p w14:paraId="2E84ED0F" w14:textId="39BE27AC" w:rsidR="00D256F3" w:rsidRPr="009B4AA9" w:rsidRDefault="00D256F3" w:rsidP="00D256F3">
      <w:r w:rsidRPr="00C84CD9">
        <w:t xml:space="preserve">Rozdział </w:t>
      </w:r>
      <w:r w:rsidR="00C84CD9" w:rsidRPr="00C84CD9">
        <w:t>2</w:t>
      </w:r>
      <w:r w:rsidR="00C84CD9">
        <w:t xml:space="preserve"> </w:t>
      </w:r>
      <w:r w:rsidRPr="009B4AA9">
        <w:t>niniejszej pracy zawiera opis części badawczej, gdzie przedstawiono genezę dla postawionych hipotez badawczych</w:t>
      </w:r>
      <w:r>
        <w:t>,</w:t>
      </w:r>
      <w:r w:rsidRPr="009B4AA9">
        <w:t xml:space="preserve"> jak i założenia oraz wyniki przeprowadzonych badań jakościowych oraz ilościowych. Pierwsze dwie hipotezy</w:t>
      </w:r>
      <w:r>
        <w:t>,</w:t>
      </w:r>
      <w:r w:rsidRPr="009B4AA9">
        <w:t xml:space="preserve"> H1 i H2</w:t>
      </w:r>
      <w:r>
        <w:t>,</w:t>
      </w:r>
      <w:r w:rsidRPr="009B4AA9">
        <w:t xml:space="preserve"> </w:t>
      </w:r>
      <w:r>
        <w:t>stanowiące</w:t>
      </w:r>
      <w:r w:rsidRPr="009B4AA9">
        <w:t xml:space="preserve"> inspiracj</w:t>
      </w:r>
      <w:r>
        <w:t>ę</w:t>
      </w:r>
      <w:r w:rsidRPr="009B4AA9">
        <w:t xml:space="preserve"> do badań jakościowych</w:t>
      </w:r>
      <w:r>
        <w:t>,</w:t>
      </w:r>
      <w:r w:rsidRPr="009B4AA9">
        <w:t xml:space="preserve"> zostały omówione w podrozdziale </w:t>
      </w:r>
      <w:r w:rsidR="00AB1499">
        <w:t>2.1</w:t>
      </w:r>
      <w:r w:rsidRPr="009B4AA9">
        <w:t>. W ramach omówienia założeń badania jakościowego (</w:t>
      </w:r>
      <w:proofErr w:type="spellStart"/>
      <w:r>
        <w:t>pod</w:t>
      </w:r>
      <w:r w:rsidRPr="009B4AA9">
        <w:t>rozdz</w:t>
      </w:r>
      <w:proofErr w:type="spellEnd"/>
      <w:r w:rsidRPr="009B4AA9">
        <w:t>.</w:t>
      </w:r>
      <w:r>
        <w:t> </w:t>
      </w:r>
      <w:r w:rsidR="00AB1499">
        <w:t>2.1.1</w:t>
      </w:r>
      <w:r w:rsidRPr="009B4AA9">
        <w:t>) – wywiady pogłębione – przedstawiono kryteria doboru grup interesariuszy, spośród których wybrano grupę badawczą, a także pytania badawcze służące za podstawę do opracowania scenariusza badania. Następnie przedstawiono analizę wyników badania (</w:t>
      </w:r>
      <w:proofErr w:type="spellStart"/>
      <w:r>
        <w:t>pod</w:t>
      </w:r>
      <w:r w:rsidRPr="009B4AA9">
        <w:t>rozdz</w:t>
      </w:r>
      <w:proofErr w:type="spellEnd"/>
      <w:r w:rsidRPr="009B4AA9">
        <w:t xml:space="preserve">. </w:t>
      </w:r>
      <w:r w:rsidR="00AB1499">
        <w:t>2.1.2</w:t>
      </w:r>
      <w:r w:rsidRPr="009B4AA9">
        <w:t>) przeprowadzonego wśród 33 respondentów. Na podstawie wniosków płynących z analizy stwierdzeń respondentów sformułowano hipotezy H3, H4</w:t>
      </w:r>
      <w:del w:id="53" w:author="Tadeusz Szefler" w:date="2024-11-27T10:44:00Z" w16du:dateUtc="2024-11-27T09:44:00Z">
        <w:r w:rsidRPr="009B4AA9" w:rsidDel="00131DD7">
          <w:delText>,</w:delText>
        </w:r>
      </w:del>
      <w:r w:rsidRPr="009B4AA9">
        <w:t xml:space="preserve"> i H5</w:t>
      </w:r>
      <w:r>
        <w:t>,</w:t>
      </w:r>
      <w:r w:rsidRPr="009B4AA9">
        <w:t xml:space="preserve"> będące inspiracją do przeprowadzenia badań ilościowych wśród interesariuszy uczelni.</w:t>
      </w:r>
    </w:p>
    <w:p w14:paraId="3C87269A" w14:textId="426612D7" w:rsidR="00D256F3" w:rsidRPr="009B4AA9" w:rsidRDefault="00D256F3" w:rsidP="00D256F3">
      <w:r w:rsidRPr="009B4AA9">
        <w:t>Do weryfikacji postawionych hipotez odnośnie do efektów działań uczelni w świetle pomiaru satysfakcji interesariuszy posłużyły przeprowadzone badania kwestionariuszowe (</w:t>
      </w:r>
      <w:proofErr w:type="spellStart"/>
      <w:r>
        <w:t>pod</w:t>
      </w:r>
      <w:r w:rsidRPr="009B4AA9">
        <w:t>rozdz</w:t>
      </w:r>
      <w:proofErr w:type="spellEnd"/>
      <w:r w:rsidRPr="009B4AA9">
        <w:t xml:space="preserve">. </w:t>
      </w:r>
      <w:r w:rsidR="00AB1499">
        <w:t>2.2</w:t>
      </w:r>
      <w:r w:rsidRPr="009B4AA9">
        <w:t>). Jako wprowadzenie do założeń i koncepcji badania został przedstawiony model relacji pomiędzy jakością usług uczelni technicznej oraz satysfakcją interesariuszy i zarobkami absolwentów. W </w:t>
      </w:r>
      <w:r>
        <w:t>pod</w:t>
      </w:r>
      <w:r w:rsidRPr="009B4AA9">
        <w:t xml:space="preserve">rozdziale </w:t>
      </w:r>
      <w:r w:rsidR="00AB1499">
        <w:t>2.2.1</w:t>
      </w:r>
      <w:r w:rsidRPr="009B4AA9">
        <w:t xml:space="preserve"> przedstawiono założenia dla narzędzia badawczego i wykorzystanego do przeprowadzenia badania kwestionariuszowego z opisem typów pytań zaplanowanych dla każdej z wybranych grup interesariuszy oraz uzasadnieniem dla wyboru szczegółowych rozwiązań w zakresie niektórych skal pomiarowych oraz wybranego narzędzia badawczego (ankieta internetowa). W kolejnym podrozdziale (</w:t>
      </w:r>
      <w:r w:rsidR="00AB1499">
        <w:t>2.2.2</w:t>
      </w:r>
      <w:r w:rsidRPr="009B4AA9">
        <w:t>) omówiono wyniki analizy grupy badawczej oraz weryfikacji jej reprezentatywności dla badanej populacji. Wskazano na istotne ograniczenia badania pomimo uzyskania pełnych odpowiedzi (zakończone ankiety) od 133 respondentów. Zastosowana metoda doboru grupy badawczej (kuli śnieżnej) pozwoliła bowiem na uzyskanie znacznej liczby odpowiedzi pomimo ograniczeń organizacyjnych dla badania, natomiast uzyskana przez to struktura grupy badawczej znacznie odbiegająca od struktury badanej populacji nie pozwoliła na wnioskowanie o</w:t>
      </w:r>
      <w:r w:rsidR="00143AF4">
        <w:t> </w:t>
      </w:r>
      <w:r w:rsidRPr="009B4AA9">
        <w:t>reprezentatywności badania w odniesieniu do docelowej grupy badanej (interesariusze polskich uczelni technicznych). W kolejnym podrozdziale (</w:t>
      </w:r>
      <w:r w:rsidR="00AB1499">
        <w:t>2.2.3</w:t>
      </w:r>
      <w:r w:rsidRPr="009B4AA9">
        <w:t xml:space="preserve">) zaprezentowano więc przykład procedury służącej wyliczeniu wskaźników satysfakcji interesariuszy (SSI) przy wykorzystaniu pozyskanych danych </w:t>
      </w:r>
      <w:r>
        <w:t xml:space="preserve">i </w:t>
      </w:r>
      <w:r w:rsidRPr="009B4AA9">
        <w:t>przy wykorzystaniu dostępnych danych pozyskanych w ramach praktycznie przeprowadzonego badania. Stwierdzono także, że na podstawie wyników przeprowadzonego badania nie jest możliwe zweryfikowanie hipotezy H1.</w:t>
      </w:r>
    </w:p>
    <w:p w14:paraId="28B33499" w14:textId="5510A983" w:rsidR="00D256F3" w:rsidRDefault="00D256F3" w:rsidP="00D256F3">
      <w:r w:rsidRPr="009B4AA9">
        <w:t>W ramach kolejnej części – badań ilościowych (</w:t>
      </w:r>
      <w:proofErr w:type="spellStart"/>
      <w:r>
        <w:t>pod</w:t>
      </w:r>
      <w:r w:rsidRPr="009B4AA9">
        <w:t>rozdz</w:t>
      </w:r>
      <w:proofErr w:type="spellEnd"/>
      <w:r w:rsidRPr="009B4AA9">
        <w:t xml:space="preserve">. </w:t>
      </w:r>
      <w:r w:rsidR="00AB1499">
        <w:t>2.3</w:t>
      </w:r>
      <w:r w:rsidRPr="009B4AA9">
        <w:t>) przedstawiono wyniki analiz relacji pomiędzy wynikami wskaźników odnoszących się do jakości efektów działań uczelni</w:t>
      </w:r>
      <w:r>
        <w:t>,</w:t>
      </w:r>
      <w:r w:rsidRPr="009B4AA9">
        <w:t xml:space="preserve"> poszerzając badania o analizy danych z innych dostępnych źródeł (ELA, rankingi). Najpierw omówiono relacje pomiędzy wskaźnikami odnoszącymi się do zarobków i zatrudnienia absolwentów oraz ich satysfakcji z usług uczelni</w:t>
      </w:r>
      <w:r>
        <w:t xml:space="preserve"> </w:t>
      </w:r>
      <w:r w:rsidRPr="009B4AA9">
        <w:t>(</w:t>
      </w:r>
      <w:proofErr w:type="spellStart"/>
      <w:r>
        <w:t>pod</w:t>
      </w:r>
      <w:r w:rsidRPr="009B4AA9">
        <w:t>rozdz</w:t>
      </w:r>
      <w:proofErr w:type="spellEnd"/>
      <w:r w:rsidRPr="009B4AA9">
        <w:t xml:space="preserve">. </w:t>
      </w:r>
      <w:r w:rsidR="00AB1499">
        <w:t>2.3.1</w:t>
      </w:r>
      <w:r w:rsidRPr="009B4AA9">
        <w:t>). Stwierdzono, że ze względu na pozyskanie odpowiedzi od 120 respondentów w grupie absolwentów różnych uczelni jest możliwe wyciągnięcie statystycznie istotnych wniosków na podstawie wyników przeprowadzonego badania kwestionariuszowego w zakresie tej grupy interesariuszy. Stwierdzono, że istnieją statystycznie istotne korelacje pomiędzy wyższymi zarobkami oraz faktem, że ukończona uczelnia jest klasyfikowana jako techniczna. Korelacje te potwierdzono zarówno na podstawie danych z przeprowadzonego badania kwestionariuszowego</w:t>
      </w:r>
      <w:r>
        <w:t>,</w:t>
      </w:r>
      <w:r w:rsidRPr="009B4AA9">
        <w:t xml:space="preserve"> jak i</w:t>
      </w:r>
      <w:r w:rsidR="00AB1499">
        <w:t> </w:t>
      </w:r>
      <w:r w:rsidRPr="009B4AA9">
        <w:t>na podstawie danych z ogólnopolskiego badania Ekonomicznych Losów Absolwentów (ELA). W</w:t>
      </w:r>
      <w:r w:rsidR="00143AF4">
        <w:t> </w:t>
      </w:r>
      <w:r w:rsidRPr="009B4AA9">
        <w:t>związku z tym do hipotezy H3 sformułowano 6 hipotez szczegółowych (pomocniczych), a następnie poddano je weryfikacji i omówiono wnioski płynące na tej podstawie dla głównej hipotezy H3, która na przyjętym poziomie ogólności nie może zostać jednoznacznie zweryfikowana. Podobnie do weryfikacji hipotezy H2 (korelacja pomiędzy zarobkami i satysfakcją) posłużono się sformułowaniem 4 hipotez szczegółowych, z których jedna (H2d) została zweryfikowana pozytywnie, co również nie pozwoliło na weryfikację głównej hipotezy H2 na przyjętym poziomie ogólności. W ramach kolejnego podrozdziału (</w:t>
      </w:r>
      <w:r w:rsidR="00AB1499">
        <w:t>2.3.2</w:t>
      </w:r>
      <w:r w:rsidRPr="009B4AA9">
        <w:t>) opisano wyniki badań związanych z próbą weryfikacji hipotez H4 i H5 (korelacja IWRA i wyników rankingów oraz badań prestiżu uczelni). Badania te zostały przeprowadzon</w:t>
      </w:r>
      <w:r>
        <w:t>e</w:t>
      </w:r>
      <w:r w:rsidRPr="009B4AA9">
        <w:t xml:space="preserve"> na podstawie danych z systemu ELA oraz wyników rankingu Perspektywy 2022, gdyż w ramach tego rankingu prezentowane są wyniki badania prestiżu polskich uczelni akademickich. Badania te również poszerzono o analizę wyników globalnego rankingu uczelni </w:t>
      </w:r>
      <w:proofErr w:type="spellStart"/>
      <w:r w:rsidRPr="009B4AA9">
        <w:t>Webometrics</w:t>
      </w:r>
      <w:proofErr w:type="spellEnd"/>
      <w:r w:rsidRPr="009B4AA9">
        <w:t xml:space="preserve"> (edycja 2023H1</w:t>
      </w:r>
      <w:ins w:id="54" w:author="Tadeusz Szefler" w:date="2024-11-27T10:48:00Z" w16du:dateUtc="2024-11-27T09:48:00Z">
        <w:r w:rsidR="00131DD7">
          <w:t>&lt;&lt;</w:t>
        </w:r>
        <w:r w:rsidR="00131DD7">
          <w:rPr>
            <w:i/>
            <w:iCs/>
          </w:rPr>
          <w:t>czy to jest dobry zapis tego symbolu?&gt;&gt;</w:t>
        </w:r>
      </w:ins>
      <w:r w:rsidRPr="009B4AA9">
        <w:t>), gdyż jest to jedyny powszechnie uznany globalny ranking uwzględniający większość polskich uczelni. Badania te pozwoliły na potwierdzenie hipotezy H4 oraz hipotezy H5. Ponadto w ramach tych badań stwierdzono istotne i</w:t>
      </w:r>
      <w:r w:rsidR="00143AF4">
        <w:t> </w:t>
      </w:r>
      <w:r w:rsidRPr="009B4AA9">
        <w:t xml:space="preserve">bardzo silne korelacje pomiędzy elementami składowymi oceny wg rankingu Perspektywy, co pozwoliło na wskazanie dobrych </w:t>
      </w:r>
      <w:proofErr w:type="spellStart"/>
      <w:r w:rsidRPr="009B4AA9">
        <w:t>predyktorów</w:t>
      </w:r>
      <w:proofErr w:type="spellEnd"/>
      <w:r w:rsidRPr="009B4AA9">
        <w:t xml:space="preserve"> jakości uczelni technicznych (rozumianej jako wynik oceny rankingowej)</w:t>
      </w:r>
      <w:r>
        <w:t>,</w:t>
      </w:r>
      <w:r w:rsidRPr="009B4AA9">
        <w:t xml:space="preserve"> znacznie łatwiejszych do własnego pomiaru przez uczelnie (np. liczba uprawnień habilitacyjnych). Omówiono też możliwości stosowania miar jakości odnoszących się do satysfakcji interesariuszy (</w:t>
      </w:r>
      <w:r w:rsidR="00AB1499">
        <w:t>2.3.3</w:t>
      </w:r>
      <w:r w:rsidRPr="009B4AA9">
        <w:t xml:space="preserve">) w ramach typowych dla uczelni metod doskonalenia jakości: obligatoryjnej – kryteria oceny programowej PKA oraz fakultatywnej – ISO 21001:2018. Stwierdzono, że stosowanie tej formy pomiaru efektów działań uczelni może bardzo dobrze wspierać spełnianie wymagań obu tych metod, pomimo znacznych różnic pomiędzy nimi oraz tego, że idea </w:t>
      </w:r>
      <w:proofErr w:type="spellStart"/>
      <w:r w:rsidRPr="009B4AA9">
        <w:t>interesariuszocentryzmu</w:t>
      </w:r>
      <w:proofErr w:type="spellEnd"/>
      <w:r w:rsidRPr="009B4AA9">
        <w:t xml:space="preserve"> może być w pełni realizowan</w:t>
      </w:r>
      <w:r>
        <w:t>a</w:t>
      </w:r>
      <w:r w:rsidRPr="009B4AA9">
        <w:t xml:space="preserve"> jedynie poprzez wdrożenie dojrzałego systemu zarządzania jakością.</w:t>
      </w:r>
    </w:p>
    <w:p w14:paraId="69F758B6" w14:textId="3D4CC80C" w:rsidR="00442234" w:rsidRDefault="00D256F3" w:rsidP="00442234">
      <w:r>
        <w:t>W rozdziale</w:t>
      </w:r>
      <w:r w:rsidR="00C84CD9">
        <w:t xml:space="preserve"> 3</w:t>
      </w:r>
      <w:r>
        <w:t xml:space="preserve">. zaprezentowano i opisano autorski model doskonalenia systemu zarządzania jakością, inspirowanego satysfakcją interesariuszy (SSDQM), jako narzędzie pozwalające na praktyczne realizowanie idei </w:t>
      </w:r>
      <w:proofErr w:type="spellStart"/>
      <w:r>
        <w:t>interesariuszocentryzmu</w:t>
      </w:r>
      <w:proofErr w:type="spellEnd"/>
      <w:r>
        <w:t xml:space="preserve"> przy doskonaleniu działań uczelni i jej systemu zarządzania jakością. W ramach podrozdziału </w:t>
      </w:r>
      <w:r w:rsidR="00C84CD9">
        <w:t xml:space="preserve">3.1 </w:t>
      </w:r>
      <w:r>
        <w:t>zaprezentowano zarówno strukturę głównych elementów Modelu</w:t>
      </w:r>
      <w:ins w:id="55" w:author="Tadeusz Szefler" w:date="2024-11-27T10:50:00Z" w16du:dateUtc="2024-11-27T09:50:00Z">
        <w:r w:rsidR="00131DD7">
          <w:t>&lt;&lt;</w:t>
        </w:r>
        <w:r w:rsidR="00131DD7">
          <w:rPr>
            <w:i/>
            <w:iCs/>
          </w:rPr>
          <w:t>czemu dużą literą?&gt;&gt;</w:t>
        </w:r>
      </w:ins>
      <w:r>
        <w:t>, jak i strukturę wszystkich etapów szczegółowych z szerokim ich omówieniem. Prezentacja struktury szczegółowej została wykonana w odniesieniu do 4 faz wraz z omówieniem szczegółów dotyczących każdego z etapów, zawierającym uzasadnienia dla zaproponowanej formy oraz rekomendacje w odniesieniu praktycznego stosowania proponowanego modelu. Następnie w ramach omówienia potencjalnych korzyści ze stosowania modelu SSDQM (</w:t>
      </w:r>
      <w:proofErr w:type="spellStart"/>
      <w:r>
        <w:t>podrozdz</w:t>
      </w:r>
      <w:proofErr w:type="spellEnd"/>
      <w:r>
        <w:t xml:space="preserve">. </w:t>
      </w:r>
      <w:r w:rsidR="00AB1499">
        <w:t>3.2</w:t>
      </w:r>
      <w:r>
        <w:t>) przeanalizowano relacje i odniesienia poszczególnych etapów Modelu</w:t>
      </w:r>
      <w:ins w:id="56" w:author="Tadeusz Szefler" w:date="2024-11-27T10:51:00Z" w16du:dateUtc="2024-11-27T09:51:00Z">
        <w:r w:rsidR="00131DD7">
          <w:t>&lt;&lt;</w:t>
        </w:r>
        <w:r w:rsidR="00131DD7">
          <w:rPr>
            <w:i/>
            <w:iCs/>
          </w:rPr>
          <w:t>jw.&gt;&gt;</w:t>
        </w:r>
      </w:ins>
      <w:r>
        <w:t xml:space="preserve"> do wymagań normy ISO 21001:2018 jako aktualnie najobszerniejszy i powszechnie uznany zakres wymagań dla dojrzałego systemu zarządzania jakością, dostosowanego do implementacji dla polskich uczelni technicznych. Zarządzanie jakością wymaga stałego doskonalenia – podobnie jak i zastosowane do tego metody. W ramach uzupełniania praktycznych rekomendacji oraz syntezy wniosków z przeprowadzonych badań i studium literatury (</w:t>
      </w:r>
      <w:proofErr w:type="spellStart"/>
      <w:r>
        <w:t>podrozdz</w:t>
      </w:r>
      <w:proofErr w:type="spellEnd"/>
      <w:r>
        <w:t xml:space="preserve">. </w:t>
      </w:r>
      <w:r w:rsidR="00AB1499">
        <w:t>3.3</w:t>
      </w:r>
      <w:r>
        <w:t>)</w:t>
      </w:r>
      <w:r w:rsidRPr="00C20097">
        <w:t xml:space="preserve"> </w:t>
      </w:r>
      <w:r>
        <w:t>zaproponowano zestaw wskaźników, które – jak wskazują przedstawione wyniki badań – mogą na polskich uczelniach technicznych, zwłaszcza na etapie wdrażania działań doskonalących, skutecznie wspierać doskonalenie systemu zarządzania jakością. W ramach tych działań jednak najistotniejszym jest ciągłe doskonalenie, w tym również metod stosowanych do doskonalenia.</w:t>
      </w:r>
    </w:p>
    <w:p w14:paraId="108936B8" w14:textId="644BE4FD" w:rsidR="00D256F3" w:rsidRDefault="00D256F3" w:rsidP="00CA5D5E">
      <w:pPr>
        <w:pStyle w:val="Nagwek1"/>
      </w:pPr>
      <w:bookmarkStart w:id="57" w:name="_Toc183277612"/>
      <w:r>
        <w:t>Wybrane wyniki z badania literatury</w:t>
      </w:r>
      <w:bookmarkEnd w:id="57"/>
    </w:p>
    <w:p w14:paraId="0AE10200" w14:textId="2B33E504" w:rsidR="00B150ED" w:rsidRPr="00233788" w:rsidRDefault="00D256F3" w:rsidP="00B150ED">
      <w:r w:rsidRPr="00233788">
        <w:t xml:space="preserve">Współczesne uniwersytety europejskie są spadkobiercami wielowiekowych tradycji. Począwszy od wieku XII uniwersytety podlegały przemianom powodowanym zarówno przez warunki zewnętrzne, takie jak: demografia, polityka, zmiany technologiczne, zmienne wpływy władz (świeckich i duchownych), ale również w wyniku nowych idei powstających wśród elit kształconych lub pracujących na uniwersytetach. </w:t>
      </w:r>
      <w:r w:rsidR="00F74E61">
        <w:t>Współcześnie polskie uczelnie są pod wpływem 3 koncepcji tego</w:t>
      </w:r>
      <w:ins w:id="58" w:author="Tadeusz Szefler" w:date="2024-11-27T10:52:00Z" w16du:dateUtc="2024-11-27T09:52:00Z">
        <w:r w:rsidR="00131DD7">
          <w:t>,</w:t>
        </w:r>
      </w:ins>
      <w:r w:rsidR="00F74E61">
        <w:t xml:space="preserve"> czym powinien być uniwersytet. Koncepcje te zostały przedstawione w formie diagramu (</w:t>
      </w:r>
      <w:r w:rsidR="004C7234">
        <w:fldChar w:fldCharType="begin"/>
      </w:r>
      <w:r w:rsidR="004C7234">
        <w:instrText xml:space="preserve"> REF _Ref183082142 \h </w:instrText>
      </w:r>
      <w:r w:rsidR="004C7234">
        <w:fldChar w:fldCharType="separate"/>
      </w:r>
      <w:r w:rsidR="009F7D4A">
        <w:t xml:space="preserve">Rysunek </w:t>
      </w:r>
      <w:r w:rsidR="009F7D4A">
        <w:rPr>
          <w:noProof/>
        </w:rPr>
        <w:t>2</w:t>
      </w:r>
      <w:r w:rsidR="004C7234">
        <w:fldChar w:fldCharType="end"/>
      </w:r>
      <w:r w:rsidR="00F74E61">
        <w:t>).</w:t>
      </w:r>
      <w:r w:rsidR="00056634">
        <w:t xml:space="preserve"> D</w:t>
      </w:r>
      <w:r w:rsidR="004C7234" w:rsidRPr="00233788">
        <w:t xml:space="preserve">roga od modelu uniwersytetu liberalnego do pozostałych dwóch jest znacznie dalsza i oznacza niemal całkowitą zmianę zasad funkcjonowania uczelni. W Polsce zmiany organizacyjne na uczelniach odznaczały się dynamiką znacznie odmienną </w:t>
      </w:r>
      <w:r w:rsidR="004C7234">
        <w:t xml:space="preserve">od </w:t>
      </w:r>
      <w:r w:rsidR="004C7234" w:rsidRPr="00233788">
        <w:t>zmian w krajach Europy zachodniej i w Stanach Zjednoczonych. Punktem zwrotnym, podobnie jak dla całej gospodarki</w:t>
      </w:r>
      <w:r w:rsidR="004C7234">
        <w:t>,</w:t>
      </w:r>
      <w:r w:rsidR="004C7234" w:rsidRPr="00233788">
        <w:t xml:space="preserve"> był rok 1989. Od tego bowiem czasu nastąpił gwałtowny rozwój szkolnictwa prywatnego. </w:t>
      </w:r>
      <w:r w:rsidR="004C7234">
        <w:t>Również od tego czasu polskie uczelnie</w:t>
      </w:r>
      <w:r w:rsidR="004C7234" w:rsidRPr="00233788">
        <w:t xml:space="preserve"> </w:t>
      </w:r>
      <w:r w:rsidR="004C7234">
        <w:t>podlegają w praktyce ciągłym zmianom reguł gry. Jednocześnie nadal bez wątpienia pozycja polskich uczelni w świecie globalnej nauki wskazuje na pilną potrzebę poprawy.</w:t>
      </w:r>
      <w:r w:rsidR="00056634">
        <w:t xml:space="preserve"> </w:t>
      </w:r>
    </w:p>
    <w:tbl>
      <w:tblPr>
        <w:tblStyle w:val="Siatkatabelijasna"/>
        <w:tblW w:w="889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345"/>
        <w:gridCol w:w="2551"/>
      </w:tblGrid>
      <w:tr w:rsidR="00B150ED" w:rsidRPr="00233788" w14:paraId="64D3207B" w14:textId="77777777" w:rsidTr="005118BC">
        <w:trPr>
          <w:trHeight w:val="766"/>
        </w:trPr>
        <w:tc>
          <w:tcPr>
            <w:tcW w:w="6345" w:type="dxa"/>
            <w:vMerge w:val="restart"/>
            <w:noWrap/>
          </w:tcPr>
          <w:p w14:paraId="75167EC8" w14:textId="77777777" w:rsidR="00B150ED" w:rsidRPr="00233788" w:rsidRDefault="00B150ED" w:rsidP="005118BC">
            <w:pPr>
              <w:keepNext/>
              <w:ind w:firstLine="0"/>
              <w:jc w:val="center"/>
              <w:rPr>
                <w:rFonts w:eastAsiaTheme="majorEastAsia" w:cstheme="majorBidi"/>
                <w:sz w:val="22"/>
                <w:lang w:bidi="en-US"/>
              </w:rPr>
            </w:pPr>
            <w:r>
              <w:rPr>
                <w:noProof/>
              </w:rPr>
              <w:drawing>
                <wp:inline distT="0" distB="0" distL="0" distR="0" wp14:anchorId="6EB351D8" wp14:editId="7057C467">
                  <wp:extent cx="3755232" cy="2304000"/>
                  <wp:effectExtent l="0" t="0" r="0" b="0"/>
                  <wp:docPr id="42299834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13">
                            <a:extLst>
                              <a:ext uri="{28A0092B-C50C-407E-A947-70E740481C1C}">
                                <a14:useLocalDpi xmlns:a14="http://schemas.microsoft.com/office/drawing/2010/main" val="0"/>
                              </a:ext>
                            </a:extLst>
                          </a:blip>
                          <a:srcRect b="7486"/>
                          <a:stretch/>
                        </pic:blipFill>
                        <pic:spPr bwMode="auto">
                          <a:xfrm>
                            <a:off x="0" y="0"/>
                            <a:ext cx="3755232" cy="2304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551" w:type="dxa"/>
          </w:tcPr>
          <w:p w14:paraId="7B0AB51D" w14:textId="77777777" w:rsidR="00B150ED" w:rsidRPr="00233788" w:rsidRDefault="00B150ED" w:rsidP="005118BC">
            <w:pPr>
              <w:keepNext/>
              <w:ind w:firstLine="0"/>
              <w:jc w:val="center"/>
            </w:pPr>
            <w:r w:rsidRPr="00FA3FDC">
              <w:rPr>
                <w:b/>
                <w:bCs/>
                <w:sz w:val="16"/>
                <w:szCs w:val="16"/>
              </w:rPr>
              <w:t>SR</w:t>
            </w:r>
            <w:r w:rsidRPr="00C219F2">
              <w:rPr>
                <w:sz w:val="16"/>
                <w:szCs w:val="16"/>
              </w:rPr>
              <w:t xml:space="preserve"> (</w:t>
            </w:r>
            <w:proofErr w:type="spellStart"/>
            <w:r w:rsidRPr="00C219F2">
              <w:rPr>
                <w:i/>
                <w:iCs/>
                <w:sz w:val="16"/>
                <w:szCs w:val="16"/>
              </w:rPr>
              <w:t>state</w:t>
            </w:r>
            <w:proofErr w:type="spellEnd"/>
            <w:r w:rsidRPr="00C219F2">
              <w:rPr>
                <w:i/>
                <w:iCs/>
                <w:sz w:val="16"/>
                <w:szCs w:val="16"/>
              </w:rPr>
              <w:t xml:space="preserve"> </w:t>
            </w:r>
            <w:proofErr w:type="spellStart"/>
            <w:r w:rsidRPr="00C219F2">
              <w:rPr>
                <w:i/>
                <w:iCs/>
                <w:sz w:val="16"/>
                <w:szCs w:val="16"/>
              </w:rPr>
              <w:t>regulations</w:t>
            </w:r>
            <w:proofErr w:type="spellEnd"/>
            <w:r w:rsidRPr="00C219F2">
              <w:rPr>
                <w:sz w:val="16"/>
                <w:szCs w:val="16"/>
              </w:rPr>
              <w:t xml:space="preserve">) </w:t>
            </w:r>
            <w:r>
              <w:rPr>
                <w:sz w:val="16"/>
                <w:szCs w:val="16"/>
              </w:rPr>
              <w:br/>
            </w:r>
            <w:r w:rsidRPr="00C219F2">
              <w:rPr>
                <w:sz w:val="16"/>
                <w:szCs w:val="16"/>
              </w:rPr>
              <w:t>regulacje prawne</w:t>
            </w:r>
          </w:p>
        </w:tc>
      </w:tr>
      <w:tr w:rsidR="00B150ED" w:rsidRPr="00233788" w14:paraId="644A006E" w14:textId="77777777" w:rsidTr="005118BC">
        <w:trPr>
          <w:trHeight w:val="767"/>
        </w:trPr>
        <w:tc>
          <w:tcPr>
            <w:tcW w:w="6345" w:type="dxa"/>
            <w:vMerge/>
            <w:noWrap/>
          </w:tcPr>
          <w:p w14:paraId="1291EDC5" w14:textId="77777777" w:rsidR="00B150ED" w:rsidRDefault="00B150ED" w:rsidP="005118BC">
            <w:pPr>
              <w:keepNext/>
              <w:ind w:firstLine="0"/>
              <w:jc w:val="center"/>
              <w:rPr>
                <w:noProof/>
              </w:rPr>
            </w:pPr>
          </w:p>
        </w:tc>
        <w:tc>
          <w:tcPr>
            <w:tcW w:w="2551" w:type="dxa"/>
          </w:tcPr>
          <w:p w14:paraId="035B654E" w14:textId="77777777" w:rsidR="00B150ED" w:rsidRPr="00C219F2" w:rsidRDefault="00B150ED" w:rsidP="005118BC">
            <w:pPr>
              <w:keepNext/>
              <w:ind w:firstLine="0"/>
              <w:jc w:val="center"/>
            </w:pPr>
            <w:r w:rsidRPr="00C219F2">
              <w:rPr>
                <w:b/>
                <w:bCs/>
                <w:sz w:val="16"/>
                <w:szCs w:val="16"/>
              </w:rPr>
              <w:t>AG</w:t>
            </w:r>
            <w:r w:rsidRPr="00C219F2">
              <w:rPr>
                <w:sz w:val="16"/>
                <w:szCs w:val="16"/>
              </w:rPr>
              <w:t xml:space="preserve"> (</w:t>
            </w:r>
            <w:proofErr w:type="spellStart"/>
            <w:r w:rsidRPr="00C219F2">
              <w:rPr>
                <w:i/>
                <w:iCs/>
                <w:sz w:val="16"/>
                <w:szCs w:val="16"/>
              </w:rPr>
              <w:t>academic</w:t>
            </w:r>
            <w:proofErr w:type="spellEnd"/>
            <w:r w:rsidRPr="00C219F2">
              <w:rPr>
                <w:i/>
                <w:iCs/>
                <w:sz w:val="16"/>
                <w:szCs w:val="16"/>
              </w:rPr>
              <w:t xml:space="preserve"> </w:t>
            </w:r>
            <w:proofErr w:type="spellStart"/>
            <w:r w:rsidRPr="00C219F2">
              <w:rPr>
                <w:i/>
                <w:iCs/>
                <w:sz w:val="16"/>
                <w:szCs w:val="16"/>
              </w:rPr>
              <w:t>self-governance</w:t>
            </w:r>
            <w:proofErr w:type="spellEnd"/>
            <w:r w:rsidRPr="00C219F2">
              <w:rPr>
                <w:sz w:val="16"/>
                <w:szCs w:val="16"/>
              </w:rPr>
              <w:t xml:space="preserve">) </w:t>
            </w:r>
            <w:r>
              <w:rPr>
                <w:sz w:val="16"/>
                <w:szCs w:val="16"/>
              </w:rPr>
              <w:br/>
            </w:r>
            <w:r w:rsidRPr="00C219F2">
              <w:rPr>
                <w:sz w:val="16"/>
                <w:szCs w:val="16"/>
              </w:rPr>
              <w:t>znaczenie kolegialności</w:t>
            </w:r>
          </w:p>
        </w:tc>
      </w:tr>
      <w:tr w:rsidR="00B150ED" w:rsidRPr="00C448F5" w14:paraId="123CEC83" w14:textId="77777777" w:rsidTr="005118BC">
        <w:trPr>
          <w:trHeight w:val="767"/>
        </w:trPr>
        <w:tc>
          <w:tcPr>
            <w:tcW w:w="6345" w:type="dxa"/>
            <w:vMerge/>
            <w:noWrap/>
          </w:tcPr>
          <w:p w14:paraId="05FF646A" w14:textId="77777777" w:rsidR="00B150ED" w:rsidRPr="00C219F2" w:rsidRDefault="00B150ED" w:rsidP="005118BC">
            <w:pPr>
              <w:keepNext/>
              <w:ind w:firstLine="0"/>
              <w:jc w:val="center"/>
              <w:rPr>
                <w:noProof/>
              </w:rPr>
            </w:pPr>
          </w:p>
        </w:tc>
        <w:tc>
          <w:tcPr>
            <w:tcW w:w="2551" w:type="dxa"/>
          </w:tcPr>
          <w:p w14:paraId="31BBF1ED" w14:textId="77777777" w:rsidR="00B150ED" w:rsidRPr="00C219F2" w:rsidRDefault="00B150ED" w:rsidP="005118BC">
            <w:pPr>
              <w:keepNext/>
              <w:ind w:firstLine="0"/>
              <w:jc w:val="center"/>
              <w:rPr>
                <w:lang w:val="en-GB"/>
              </w:rPr>
            </w:pPr>
            <w:r w:rsidRPr="00C219F2">
              <w:rPr>
                <w:b/>
                <w:bCs/>
                <w:sz w:val="16"/>
                <w:szCs w:val="16"/>
                <w:lang w:val="en-GB"/>
              </w:rPr>
              <w:t>SG</w:t>
            </w:r>
            <w:r w:rsidRPr="00C219F2">
              <w:rPr>
                <w:sz w:val="16"/>
                <w:szCs w:val="16"/>
                <w:lang w:val="en-GB"/>
              </w:rPr>
              <w:t xml:space="preserve"> (</w:t>
            </w:r>
            <w:r w:rsidRPr="00C219F2">
              <w:rPr>
                <w:i/>
                <w:iCs/>
                <w:sz w:val="16"/>
                <w:szCs w:val="16"/>
                <w:lang w:val="en-GB"/>
              </w:rPr>
              <w:t>stakeholder guidance</w:t>
            </w:r>
            <w:r w:rsidRPr="00C219F2">
              <w:rPr>
                <w:sz w:val="16"/>
                <w:szCs w:val="16"/>
                <w:lang w:val="en-GB"/>
              </w:rPr>
              <w:t xml:space="preserve">) </w:t>
            </w:r>
            <w:r>
              <w:rPr>
                <w:sz w:val="16"/>
                <w:szCs w:val="16"/>
                <w:lang w:val="en-GB"/>
              </w:rPr>
              <w:br/>
            </w:r>
            <w:proofErr w:type="spellStart"/>
            <w:r w:rsidRPr="00C219F2">
              <w:rPr>
                <w:sz w:val="16"/>
                <w:szCs w:val="16"/>
                <w:lang w:val="en-GB"/>
              </w:rPr>
              <w:t>rola</w:t>
            </w:r>
            <w:proofErr w:type="spellEnd"/>
            <w:r w:rsidRPr="00C219F2">
              <w:rPr>
                <w:sz w:val="16"/>
                <w:szCs w:val="16"/>
                <w:lang w:val="en-GB"/>
              </w:rPr>
              <w:t xml:space="preserve"> </w:t>
            </w:r>
            <w:proofErr w:type="spellStart"/>
            <w:r w:rsidRPr="00C219F2">
              <w:rPr>
                <w:sz w:val="16"/>
                <w:szCs w:val="16"/>
                <w:lang w:val="en-GB"/>
              </w:rPr>
              <w:t>interesariuszy</w:t>
            </w:r>
            <w:proofErr w:type="spellEnd"/>
          </w:p>
        </w:tc>
      </w:tr>
      <w:tr w:rsidR="00B150ED" w:rsidRPr="00C219F2" w14:paraId="71FBE68B" w14:textId="77777777" w:rsidTr="005118BC">
        <w:trPr>
          <w:trHeight w:val="767"/>
        </w:trPr>
        <w:tc>
          <w:tcPr>
            <w:tcW w:w="6345" w:type="dxa"/>
            <w:vMerge/>
            <w:noWrap/>
          </w:tcPr>
          <w:p w14:paraId="464A2825" w14:textId="77777777" w:rsidR="00B150ED" w:rsidRPr="00C219F2" w:rsidRDefault="00B150ED" w:rsidP="005118BC">
            <w:pPr>
              <w:keepNext/>
              <w:ind w:firstLine="0"/>
              <w:jc w:val="center"/>
              <w:rPr>
                <w:noProof/>
                <w:lang w:val="en-GB"/>
              </w:rPr>
            </w:pPr>
          </w:p>
        </w:tc>
        <w:tc>
          <w:tcPr>
            <w:tcW w:w="2551" w:type="dxa"/>
          </w:tcPr>
          <w:p w14:paraId="25F2E304" w14:textId="77777777" w:rsidR="00B150ED" w:rsidRPr="00C219F2" w:rsidRDefault="00B150ED" w:rsidP="005118BC">
            <w:pPr>
              <w:keepNext/>
              <w:ind w:firstLine="0"/>
              <w:jc w:val="center"/>
              <w:rPr>
                <w:lang w:val="en-GB"/>
              </w:rPr>
            </w:pPr>
            <w:r w:rsidRPr="00C219F2">
              <w:rPr>
                <w:b/>
                <w:bCs/>
                <w:sz w:val="16"/>
                <w:szCs w:val="16"/>
                <w:lang w:val="en-GB"/>
              </w:rPr>
              <w:t>MG</w:t>
            </w:r>
            <w:r w:rsidRPr="00C219F2">
              <w:rPr>
                <w:sz w:val="16"/>
                <w:szCs w:val="16"/>
                <w:lang w:val="en-GB"/>
              </w:rPr>
              <w:t xml:space="preserve"> (</w:t>
            </w:r>
            <w:r w:rsidRPr="00C219F2">
              <w:rPr>
                <w:i/>
                <w:iCs/>
                <w:sz w:val="16"/>
                <w:szCs w:val="16"/>
                <w:lang w:val="en-GB"/>
              </w:rPr>
              <w:t>managerial self-governance</w:t>
            </w:r>
            <w:r w:rsidRPr="00C219F2">
              <w:rPr>
                <w:sz w:val="16"/>
                <w:szCs w:val="16"/>
                <w:lang w:val="en-GB"/>
              </w:rPr>
              <w:t xml:space="preserve">) </w:t>
            </w:r>
            <w:r>
              <w:rPr>
                <w:sz w:val="16"/>
                <w:szCs w:val="16"/>
                <w:lang w:val="en-GB"/>
              </w:rPr>
              <w:br/>
            </w:r>
            <w:proofErr w:type="spellStart"/>
            <w:r w:rsidRPr="00C219F2">
              <w:rPr>
                <w:sz w:val="16"/>
                <w:szCs w:val="16"/>
                <w:lang w:val="en-GB"/>
              </w:rPr>
              <w:t>umocowanie</w:t>
            </w:r>
            <w:proofErr w:type="spellEnd"/>
            <w:r w:rsidRPr="00C219F2">
              <w:rPr>
                <w:sz w:val="16"/>
                <w:szCs w:val="16"/>
                <w:lang w:val="en-GB"/>
              </w:rPr>
              <w:t xml:space="preserve"> </w:t>
            </w:r>
            <w:proofErr w:type="spellStart"/>
            <w:r w:rsidRPr="00C219F2">
              <w:rPr>
                <w:sz w:val="16"/>
                <w:szCs w:val="16"/>
                <w:lang w:val="en-GB"/>
              </w:rPr>
              <w:t>władzy</w:t>
            </w:r>
            <w:proofErr w:type="spellEnd"/>
            <w:r w:rsidRPr="00C219F2">
              <w:rPr>
                <w:sz w:val="16"/>
                <w:szCs w:val="16"/>
                <w:lang w:val="en-GB"/>
              </w:rPr>
              <w:t xml:space="preserve"> </w:t>
            </w:r>
            <w:proofErr w:type="spellStart"/>
            <w:r w:rsidRPr="00C219F2">
              <w:rPr>
                <w:sz w:val="16"/>
                <w:szCs w:val="16"/>
                <w:lang w:val="en-GB"/>
              </w:rPr>
              <w:t>rektora</w:t>
            </w:r>
            <w:proofErr w:type="spellEnd"/>
          </w:p>
        </w:tc>
      </w:tr>
      <w:tr w:rsidR="00B150ED" w:rsidRPr="00C219F2" w14:paraId="5A0CBCED" w14:textId="77777777" w:rsidTr="005118BC">
        <w:trPr>
          <w:trHeight w:val="767"/>
        </w:trPr>
        <w:tc>
          <w:tcPr>
            <w:tcW w:w="6345" w:type="dxa"/>
            <w:vMerge/>
            <w:noWrap/>
          </w:tcPr>
          <w:p w14:paraId="67C85762" w14:textId="77777777" w:rsidR="00B150ED" w:rsidRPr="00C219F2" w:rsidRDefault="00B150ED" w:rsidP="005118BC">
            <w:pPr>
              <w:keepNext/>
              <w:ind w:firstLine="0"/>
              <w:jc w:val="center"/>
              <w:rPr>
                <w:noProof/>
                <w:lang w:val="en-GB"/>
              </w:rPr>
            </w:pPr>
          </w:p>
        </w:tc>
        <w:tc>
          <w:tcPr>
            <w:tcW w:w="2551" w:type="dxa"/>
          </w:tcPr>
          <w:p w14:paraId="0BCD323B" w14:textId="77777777" w:rsidR="00B150ED" w:rsidRPr="00C219F2" w:rsidRDefault="00B150ED" w:rsidP="005118BC">
            <w:pPr>
              <w:keepNext/>
              <w:ind w:firstLine="0"/>
              <w:jc w:val="center"/>
              <w:rPr>
                <w:lang w:val="en-GB"/>
              </w:rPr>
            </w:pPr>
            <w:r w:rsidRPr="00FA3FDC">
              <w:rPr>
                <w:b/>
                <w:bCs/>
                <w:sz w:val="16"/>
                <w:szCs w:val="16"/>
              </w:rPr>
              <w:t>C</w:t>
            </w:r>
            <w:r w:rsidRPr="00C219F2">
              <w:rPr>
                <w:sz w:val="16"/>
                <w:szCs w:val="16"/>
              </w:rPr>
              <w:t xml:space="preserve"> (</w:t>
            </w:r>
            <w:proofErr w:type="spellStart"/>
            <w:r w:rsidRPr="00C219F2">
              <w:rPr>
                <w:i/>
                <w:iCs/>
                <w:sz w:val="16"/>
                <w:szCs w:val="16"/>
              </w:rPr>
              <w:t>competition</w:t>
            </w:r>
            <w:proofErr w:type="spellEnd"/>
            <w:r w:rsidRPr="00C219F2">
              <w:rPr>
                <w:sz w:val="16"/>
                <w:szCs w:val="16"/>
              </w:rPr>
              <w:t xml:space="preserve">) </w:t>
            </w:r>
            <w:r>
              <w:rPr>
                <w:sz w:val="16"/>
                <w:szCs w:val="16"/>
              </w:rPr>
              <w:br/>
            </w:r>
            <w:r w:rsidRPr="00C219F2">
              <w:rPr>
                <w:sz w:val="16"/>
                <w:szCs w:val="16"/>
              </w:rPr>
              <w:t>konkurencyjność</w:t>
            </w:r>
          </w:p>
        </w:tc>
      </w:tr>
    </w:tbl>
    <w:p w14:paraId="35B8B27B" w14:textId="3C12070A" w:rsidR="00B150ED" w:rsidRPr="00797E04" w:rsidRDefault="00B150ED" w:rsidP="00B150ED">
      <w:pPr>
        <w:pStyle w:val="Tytutabeli"/>
        <w:rPr>
          <w:i/>
          <w:iCs/>
          <w:rPrChange w:id="59" w:author="Tadeusz Szefler" w:date="2024-11-27T10:54:00Z" w16du:dateUtc="2024-11-27T09:54:00Z">
            <w:rPr/>
          </w:rPrChange>
        </w:rPr>
      </w:pPr>
      <w:bookmarkStart w:id="60" w:name="_Ref183082142"/>
      <w:bookmarkStart w:id="61" w:name="_Toc183082909"/>
      <w:r>
        <w:t xml:space="preserve">Rysunek </w:t>
      </w:r>
      <w:fldSimple w:instr=" SEQ Rysunek \* ARABIC ">
        <w:r w:rsidR="009F7D4A">
          <w:rPr>
            <w:noProof/>
          </w:rPr>
          <w:t>2</w:t>
        </w:r>
      </w:fldSimple>
      <w:bookmarkEnd w:id="60"/>
      <w:r>
        <w:t xml:space="preserve"> </w:t>
      </w:r>
      <w:r w:rsidRPr="00233788">
        <w:t>Uniwersytet przedsiębiorczy a uniwersytet odpowiedzialny społecznie</w:t>
      </w:r>
      <w:bookmarkEnd w:id="61"/>
      <w:ins w:id="62" w:author="Tadeusz Szefler" w:date="2024-11-27T10:54:00Z" w16du:dateUtc="2024-11-27T09:54:00Z">
        <w:r w:rsidR="00797E04">
          <w:t>&lt;&lt;</w:t>
        </w:r>
        <w:r w:rsidR="00797E04">
          <w:rPr>
            <w:i/>
            <w:iCs/>
          </w:rPr>
          <w:t xml:space="preserve">czemu na diagramie jest dużymi literami: </w:t>
        </w:r>
        <w:r w:rsidR="00797E04">
          <w:t xml:space="preserve">Uniwersytet Przedsiębiorcy </w:t>
        </w:r>
        <w:r w:rsidR="00797E04">
          <w:rPr>
            <w:i/>
            <w:iCs/>
          </w:rPr>
          <w:t>itd.?&gt;&gt;</w:t>
        </w:r>
      </w:ins>
    </w:p>
    <w:p w14:paraId="286911F1" w14:textId="09A3DF1F" w:rsidR="00B150ED" w:rsidRDefault="00B150ED" w:rsidP="00B150ED">
      <w:r w:rsidRPr="00D95B07">
        <w:t xml:space="preserve">Źródło: opracowanie własne na podstawie </w:t>
      </w:r>
      <w:r w:rsidRPr="00233788">
        <w:fldChar w:fldCharType="begin" w:fldLock="1"/>
      </w:r>
      <w:r w:rsidRPr="00D95B07">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uniwersytetem","type":"book"},"locator":"175","uris":["http://www.mendeley.com/documents/?uuid=ec25</w:instrText>
      </w:r>
      <w:r>
        <w:instrText xml:space="preserve">e376-ec01-4679-a314-d9b2bf799b92"]},{"id":"ITEM-2","itemData":{"DOI":"10.1007/978-1-4020-5831-8","ISBN":"978-1-4020-5830-1","abstract":"Since the 1980s the mode of governance has changed considerably in the public sector of many countries. “New public management” (NPM) has been he keyword, and the higher education and research sector – we will speak about the university system in the remainder of this article – has been subjected to it, just as the health care system or public transport. “Less state” and “more market”: these are the superficial neo-liberal slogans often associated with NPM. In this article, we will take a more differentiated and analytical view on NPM in the university systems of four European countries. We will compare changes in university governance in England, the Netherlands, Austria and Germany over the last 20 years. The analytical tool that we have devised for this work is what we call the “governance equalizer”; it is presented in the first part of this article. The second </w:instrText>
      </w:r>
      <w:r w:rsidRPr="00D95B07">
        <w:instrText>part is devoted to broad analytical assessments, with the help of the governance equalizer, of what has happened in the four countries. Finally, in the third part we will draw some comparative conclusions.","author":[{"dropping-particle":"","family":"Boer","given":"Harry","non-dropping-particle":"de","parse-names":false,"suffix":""},{"dropping-particle":"","family":"Enders","given":"Jürgen","non-dropping-particle":"","parse-names":false,"suffix":""},{"dropping-particle":"","family":"Schimank","given":"Uwe Since","non-dropping-particle":"","parse-names":false,"suffix":""}],"container-title":"New Forms of Governance in Research Organizations","editor":[{"dropping-particle":"","family":"Jansen","given":"Dorothea","non-dropping-particle":"","parse-names":false,"suffix":""}],"id":"ITEM-2","issued":{"date-parts":[["2007"]]},"page":"3-22","publisher":"Springer Netherlands","publisher-place":"Dordrecht","title":"On the Way towards New Public Management? The Governance of University Systems in England, the Netherlands, Austria, and Germany","type":"chapter"},"uris":["http://www.mendeley.com/documents/?uuid=2f53a147-8d07-4eef-90b0-30d0f5be9a44"]}],"mendeley":{"formattedCitation":"(de Boer i in., 2007; Leja, 2011, s. 175)","plainTextFormattedCitation":"(de Boer i in., 2007; Leja, 2011, s. 175)","previouslyFormattedCitation":"(de Boer i in., 2007; Leja, 2011, s. 175)"},"properties":{"noteIndex":0},"schema":"https://github.com/citation-style-language/schema/raw/master/csl-citation.json"}</w:instrText>
      </w:r>
      <w:r w:rsidRPr="00233788">
        <w:fldChar w:fldCharType="separate"/>
      </w:r>
      <w:r w:rsidRPr="00D95B07">
        <w:rPr>
          <w:noProof/>
        </w:rPr>
        <w:t>(de Boer i in., 2007; Leja, 2011, s. 175)</w:t>
      </w:r>
      <w:r w:rsidRPr="00233788">
        <w:fldChar w:fldCharType="end"/>
      </w:r>
    </w:p>
    <w:p w14:paraId="437F3BC9" w14:textId="3DB53CB6" w:rsidR="00B150ED" w:rsidRPr="00D95B07" w:rsidRDefault="00056634" w:rsidP="00B150ED">
      <w:r w:rsidRPr="00233788">
        <w:t xml:space="preserve">Uczelnie są instytucjami istotnie odróżniającymi się od większości przedsiębiorstw. Szczególnie dotyczy </w:t>
      </w:r>
      <w:r>
        <w:t xml:space="preserve">to </w:t>
      </w:r>
      <w:r w:rsidRPr="00233788">
        <w:t>uczelni publicznych</w:t>
      </w:r>
      <w:r>
        <w:t>. I</w:t>
      </w:r>
      <w:r w:rsidRPr="00233788">
        <w:t xml:space="preserve">stnieje </w:t>
      </w:r>
      <w:r>
        <w:t xml:space="preserve">wiele </w:t>
      </w:r>
      <w:r w:rsidRPr="00233788">
        <w:t xml:space="preserve">cech </w:t>
      </w:r>
      <w:r>
        <w:t>od</w:t>
      </w:r>
      <w:r w:rsidRPr="00233788">
        <w:t xml:space="preserve">różniających uniwersytety od innych instytucji i przedsiębiorstw. Cechy te </w:t>
      </w:r>
      <w:r>
        <w:t xml:space="preserve">ujawniają się </w:t>
      </w:r>
      <w:r w:rsidRPr="00233788">
        <w:t xml:space="preserve">w celach, kulturze i specyfice powiązań z klientami lub </w:t>
      </w:r>
      <w:r>
        <w:t>innymi zainteresowanymi stronami</w:t>
      </w:r>
      <w:r w:rsidRPr="00233788">
        <w:t>.</w:t>
      </w:r>
      <w:r>
        <w:t xml:space="preserve"> W potocznym rozumieniu tym, co stanowi uniwersytet, jest społeczność pracowników uczelni i studentów. Tradycyjnie pracownicy są grupą relatywnie stałą</w:t>
      </w:r>
      <w:ins w:id="63" w:author="Tadeusz Szefler" w:date="2024-11-27T10:55:00Z" w16du:dateUtc="2024-11-27T09:55:00Z">
        <w:r w:rsidR="00797E04">
          <w:t>,</w:t>
        </w:r>
      </w:ins>
      <w:r>
        <w:t xml:space="preserve"> natomiast studenci z założenia są grupą zmieniającą się nieustannie wraz z osiąganiem kolejnych etapów kształcenia.</w:t>
      </w:r>
      <w:r w:rsidR="00B150ED" w:rsidRPr="00D95B07">
        <w:t xml:space="preserve"> </w:t>
      </w:r>
    </w:p>
    <w:p w14:paraId="2A4209C5" w14:textId="5FA2845F" w:rsidR="00196765" w:rsidRDefault="003E3935" w:rsidP="0058452D">
      <w:r>
        <w:t xml:space="preserve">Bardzo istotnym dla odpowiedniego definiowania celów </w:t>
      </w:r>
      <w:del w:id="64" w:author="Tadeusz Szefler" w:date="2024-11-27T10:56:00Z" w16du:dateUtc="2024-11-27T09:56:00Z">
        <w:r w:rsidDel="00797E04">
          <w:delText xml:space="preserve">dla </w:delText>
        </w:r>
      </w:del>
      <w:r>
        <w:t xml:space="preserve">rozwoju instytucji jest znajomość poziomu jakości jej usług. Nie da </w:t>
      </w:r>
      <w:ins w:id="65" w:author="Tadeusz Szefler" w:date="2024-11-27T10:56:00Z" w16du:dateUtc="2024-11-27T09:56:00Z">
        <w:r w:rsidR="00797E04">
          <w:t xml:space="preserve">się </w:t>
        </w:r>
      </w:ins>
      <w:r>
        <w:t xml:space="preserve">bowiem pogodzić </w:t>
      </w:r>
      <w:del w:id="66" w:author="Tadeusz Szefler" w:date="2024-11-27T10:56:00Z" w16du:dateUtc="2024-11-27T09:56:00Z">
        <w:r w:rsidDel="00797E04">
          <w:delText xml:space="preserve">się </w:delText>
        </w:r>
      </w:del>
      <w:r>
        <w:t xml:space="preserve">praktykowania transparentności z rezygnacją z pozyskiwania informacji zwrotnej. </w:t>
      </w:r>
      <w:r w:rsidR="00A40EDE" w:rsidRPr="004D4F68">
        <w:t xml:space="preserve">W literaturze przedmiotu można znaleźć różne koncepcje na zdefiniowanie jakości, które mogą być pomocne w opisie jakości usług edukacyjnych uczelni. </w:t>
      </w:r>
      <w:r w:rsidR="00A40EDE">
        <w:t xml:space="preserve">Z całą pewnością ze względu na złożoność organizacyjną środowiska uczelni warto </w:t>
      </w:r>
      <w:ins w:id="67" w:author="Tadeusz Szefler" w:date="2024-11-27T10:57:00Z" w16du:dateUtc="2024-11-27T09:57:00Z">
        <w:r w:rsidR="00797E04">
          <w:t xml:space="preserve">się </w:t>
        </w:r>
      </w:ins>
      <w:r w:rsidR="00A40EDE">
        <w:t xml:space="preserve">odnieść </w:t>
      </w:r>
      <w:del w:id="68" w:author="Tadeusz Szefler" w:date="2024-11-27T10:57:00Z" w16du:dateUtc="2024-11-27T09:57:00Z">
        <w:r w:rsidR="00A40EDE" w:rsidDel="00797E04">
          <w:delText xml:space="preserve">się </w:delText>
        </w:r>
      </w:del>
      <w:r w:rsidR="00A40EDE">
        <w:t xml:space="preserve">do </w:t>
      </w:r>
      <w:r w:rsidR="00A40EDE" w:rsidRPr="00BC4F46">
        <w:t xml:space="preserve">klasycznej definicji </w:t>
      </w:r>
      <w:proofErr w:type="spellStart"/>
      <w:r w:rsidR="00A40EDE" w:rsidRPr="00BC4F46">
        <w:t>Kolmana</w:t>
      </w:r>
      <w:proofErr w:type="spellEnd"/>
      <w:r w:rsidR="00423EB6">
        <w:t xml:space="preserve"> i </w:t>
      </w:r>
      <w:r w:rsidR="00A40EDE" w:rsidRPr="00BC4F46">
        <w:t>określić jakość kształcenia jako „</w:t>
      </w:r>
      <w:r w:rsidR="00A40EDE" w:rsidRPr="00F02E5F">
        <w:rPr>
          <w:b/>
          <w:bCs/>
        </w:rPr>
        <w:t>stopień spełnienia wymagań dotyczących procesu kształcenia i jego efektów, formułowanych przez interesariuszy (</w:t>
      </w:r>
      <w:proofErr w:type="spellStart"/>
      <w:r w:rsidR="00A40EDE" w:rsidRPr="00F02E5F">
        <w:rPr>
          <w:b/>
          <w:bCs/>
          <w:i/>
          <w:iCs/>
        </w:rPr>
        <w:t>stakeholders</w:t>
      </w:r>
      <w:proofErr w:type="spellEnd"/>
      <w:r w:rsidR="00A40EDE" w:rsidRPr="00F02E5F">
        <w:rPr>
          <w:b/>
          <w:bCs/>
        </w:rPr>
        <w:t>), przy uwzględnieniu uwarunkowań wewnętrznych i zewnętrznych</w:t>
      </w:r>
      <w:r w:rsidR="00A40EDE" w:rsidRPr="00BC4F46">
        <w:t xml:space="preserve">” </w:t>
      </w:r>
      <w:r w:rsidR="00A40EDE" w:rsidRPr="00BC4F46">
        <w:fldChar w:fldCharType="begin" w:fldLock="1"/>
      </w:r>
      <w:r w:rsidR="00A40EDE">
        <w:instrText>ADDIN CSL_CITATION {"citationItems":[{"id":"ITEM-1","itemData":{"abstract":"Artykuł koncentruje się na zagadnieniach dotyczących jakości kształcenia w szkolnictwie wyższym. W pracy przybliżone są uwarunkowania zmian zachodzących na uczelniach w ostatnich dwudziestu latach, jak również wskazanie interesariuszy i czynników mających wpływ na jakość kształcenia. W artykule zawarto także propozycję mierników jakości kształcenia w podziale na 3 kategorie. (abstrakt oryginalny) The article focuses on issues concerning the quality assurance in higher education institutions (HEIs). There are described the changes in higher education in the last twenty years in Poland, as well as the role of the stakeholders and the factors affecting the quality of education. The article also contains a proposal of measures of quality of education, devoted down into 3 categories. (original abstract)","author":[{"dropping-particle":"","family":"Grudowski","given":"Piotr","non-dropping-particle":"","parse-names":false,"suffix":""},{"dropping-particle":"","family":"Lewandowski","given":"Kajetan","non-dropping-particle":"","parse-names":false,"suffix":""}],"container-title":"Zarządzanie i Finanse","id":"ITEM-1","issue":"nr 3, cz. 1","issued":{"date-parts":[["2012"]]},"page":"394-403","title":"Pojęcie jakości kształcenia i uwarunkowania jej kwantyfikacji w uczelniach wyższych","type":"article-journal","volume":"R. 10"},"locator":"400","uris":["http://www.mendeley.com/documents/?uuid=7c7d18d5-19d2-4b5e-894c-93572b5f07d2"]}],"mendeley":{"formattedCitation":"(Grudowski &amp; Lewandowski, 2012, s. 400)","plainTextFormattedCitation":"(Grudowski &amp; Lewandowski, 2012, s. 400)","previouslyFormattedCitation":"(Grudowski &amp; Lewandowski, 2012, s. 400)"},"properties":{"noteIndex":0},"schema":"https://github.com/citation-style-language/schema/raw/master/csl-citation.json"}</w:instrText>
      </w:r>
      <w:r w:rsidR="00A40EDE" w:rsidRPr="00BC4F46">
        <w:fldChar w:fldCharType="separate"/>
      </w:r>
      <w:r w:rsidR="00A40EDE" w:rsidRPr="00921CC1">
        <w:rPr>
          <w:noProof/>
        </w:rPr>
        <w:t>(Grudowski &amp; Lewandowski, 2012, s. 400)</w:t>
      </w:r>
      <w:r w:rsidR="00A40EDE" w:rsidRPr="00BC4F46">
        <w:fldChar w:fldCharType="end"/>
      </w:r>
      <w:r w:rsidR="00A40EDE" w:rsidRPr="00BC4F46">
        <w:t>.</w:t>
      </w:r>
    </w:p>
    <w:p w14:paraId="3F768220" w14:textId="11E60E84" w:rsidR="00A40EDE" w:rsidRDefault="00423EB6" w:rsidP="00F837B5">
      <w:r>
        <w:t xml:space="preserve">Poza klasycznymi modelami jakości usług prowadzącymi do pomiaru rozbieżności między tym, czego klient oczekiwał, a tym co otrzymał (m.in. SERVQUAL, </w:t>
      </w:r>
      <w:proofErr w:type="spellStart"/>
      <w:r>
        <w:t>Gummesona</w:t>
      </w:r>
      <w:proofErr w:type="spellEnd"/>
      <w:r>
        <w:t xml:space="preserve">, </w:t>
      </w:r>
      <w:proofErr w:type="spellStart"/>
      <w:r>
        <w:t>Sprenga</w:t>
      </w:r>
      <w:proofErr w:type="spellEnd"/>
      <w:r>
        <w:t xml:space="preserve"> i </w:t>
      </w:r>
      <w:proofErr w:type="spellStart"/>
      <w:r>
        <w:t>MacKoy’a</w:t>
      </w:r>
      <w:proofErr w:type="spellEnd"/>
      <w:r>
        <w:t>) i</w:t>
      </w:r>
      <w:r w:rsidR="00A40EDE">
        <w:t xml:space="preserve">stnieją też metody pomiaru jakości odnoszące się do badania rezultatów usług oferowanych przez uczelnie. U ich podstaw koncepcyjnych leży założenie, że można skutecznie ocenić jakość, mierząc wskaźniki będące odzwierciedleniem skutków działań podejmowanych przez uczelnie. </w:t>
      </w:r>
      <w:r w:rsidR="006D4A2F">
        <w:t xml:space="preserve">Jedną z </w:t>
      </w:r>
      <w:r w:rsidR="00A40EDE">
        <w:t>kategori</w:t>
      </w:r>
      <w:r w:rsidR="006D4A2F">
        <w:t>i</w:t>
      </w:r>
      <w:r w:rsidR="00A40EDE">
        <w:t xml:space="preserve"> sukcesów, które mogą być podstawą do pomiaru szerszej populacji absolwentów uczelni, są wskaźniki odnoszące się do poziomu zarobków i stopy zatrudnienia absolwentów uczelni. Takie wskaźniki oczywiście są obarczone istotnymi ograniczeniami, ale jednocześnie pozwalają wyciągać wnioski na podstawie całego przekroju populacji absolwentów, a zatem głownie odzwierciedlają pewien przeciętny poziom swoiście rozumianych sukcesów. </w:t>
      </w:r>
      <w:r w:rsidR="00A40EDE" w:rsidRPr="002F29C1">
        <w:t xml:space="preserve">Istnieje </w:t>
      </w:r>
      <w:r w:rsidR="006D4A2F">
        <w:t xml:space="preserve">również </w:t>
      </w:r>
      <w:r w:rsidR="00A40EDE" w:rsidRPr="002F29C1">
        <w:t>szereg m</w:t>
      </w:r>
      <w:r w:rsidR="00A40EDE">
        <w:t xml:space="preserve">iar abstrahujących od z góry narzuconych założeń co do oczekiwań klientów. Wiele z nich należy do grupy miar określanej jako CFM </w:t>
      </w:r>
      <w:r w:rsidR="00A40EDE" w:rsidRPr="00A943C5">
        <w:t>(</w:t>
      </w:r>
      <w:proofErr w:type="spellStart"/>
      <w:r w:rsidR="00A40EDE" w:rsidRPr="00A943C5">
        <w:rPr>
          <w:i/>
          <w:iCs/>
        </w:rPr>
        <w:t>customer</w:t>
      </w:r>
      <w:proofErr w:type="spellEnd"/>
      <w:r w:rsidR="00A40EDE" w:rsidRPr="00A943C5">
        <w:rPr>
          <w:i/>
          <w:iCs/>
        </w:rPr>
        <w:t xml:space="preserve"> feedback </w:t>
      </w:r>
      <w:proofErr w:type="spellStart"/>
      <w:r w:rsidR="00A40EDE" w:rsidRPr="00A943C5">
        <w:rPr>
          <w:i/>
          <w:iCs/>
        </w:rPr>
        <w:t>metrics</w:t>
      </w:r>
      <w:proofErr w:type="spellEnd"/>
      <w:r w:rsidR="00A40EDE" w:rsidRPr="00A943C5">
        <w:t>)</w:t>
      </w:r>
      <w:r w:rsidR="00A40EDE">
        <w:t>,</w:t>
      </w:r>
      <w:r w:rsidR="00A40EDE" w:rsidRPr="00A943C5">
        <w:t xml:space="preserve"> czyli miar informacji zwrotnej od klientów</w:t>
      </w:r>
      <w:r w:rsidR="00A40EDE">
        <w:t xml:space="preserve">. </w:t>
      </w:r>
      <w:r w:rsidR="00A40EDE" w:rsidRPr="00A943C5">
        <w:t xml:space="preserve">Jenny </w:t>
      </w:r>
      <w:r w:rsidR="00A40EDE">
        <w:t>v</w:t>
      </w:r>
      <w:r w:rsidR="00A40EDE" w:rsidRPr="00A943C5">
        <w:t xml:space="preserve">an </w:t>
      </w:r>
      <w:proofErr w:type="spellStart"/>
      <w:r w:rsidR="00A40EDE" w:rsidRPr="00A943C5">
        <w:t>Doorn</w:t>
      </w:r>
      <w:proofErr w:type="spellEnd"/>
      <w:r w:rsidR="00A40EDE" w:rsidRPr="00A943C5">
        <w:t xml:space="preserve"> i in</w:t>
      </w:r>
      <w:r w:rsidR="00A40EDE">
        <w:t>ni</w:t>
      </w:r>
      <w:r w:rsidR="00A40EDE" w:rsidRPr="00A943C5">
        <w:t xml:space="preserve"> wskazują </w:t>
      </w:r>
      <w:r w:rsidR="00A40EDE">
        <w:t>n</w:t>
      </w:r>
      <w:r w:rsidR="00A40EDE" w:rsidRPr="00A943C5">
        <w:t>a to</w:t>
      </w:r>
      <w:r w:rsidR="00A40EDE">
        <w:t>,</w:t>
      </w:r>
      <w:r w:rsidR="00A40EDE" w:rsidRPr="00A943C5">
        <w:t xml:space="preserve"> iż miary satysfakcji mają znacznie większy potencjał jako </w:t>
      </w:r>
      <w:proofErr w:type="spellStart"/>
      <w:r w:rsidR="00A40EDE" w:rsidRPr="00A943C5">
        <w:t>predyktor</w:t>
      </w:r>
      <w:proofErr w:type="spellEnd"/>
      <w:r w:rsidR="00A40EDE" w:rsidRPr="00A943C5">
        <w:t xml:space="preserve"> sukcesu</w:t>
      </w:r>
      <w:r w:rsidR="00A40EDE">
        <w:t xml:space="preserve"> przedsiębiorstwa</w:t>
      </w:r>
      <w:r w:rsidR="00AF2B8F">
        <w:t xml:space="preserve"> niż inne popularne mierniki </w:t>
      </w:r>
      <w:r w:rsidR="00AF2B8F" w:rsidRPr="00A943C5">
        <w:fldChar w:fldCharType="begin" w:fldLock="1"/>
      </w:r>
      <w:r w:rsidR="00AF2B8F">
        <w:instrText>ADDIN CSL_CITATION {"citationItems":[{"id":"ITEM-1","itemData":{"DOI":"10.1016/j.ijresmar.2013.04.002","ISSN":"01678116","abstract":"Since the introduction of the Net Promoter concept there has been a vivid and ongoing debate among academics and practitioners about the performance of the Net Promoter Score (NPS) in comparison to other customer metrics, such as customer satisfaction, to predict company growth rates. We report results from a study using data from customers and firms in the Netherlands on the relationship between different satisfaction and loyalty metrics as well as the NPS with sales revenue growth, gross margins and net operating cash flows. We find that all metrics perform equally well in predicting current gross margins and current sales revenue growth and equally poor for predicting future sales growth and gross margins as well as current and future net cash flows. The NPS is neither superior nor inferior to other metrics. Taken together, our study suggests that the predictive capability of customer metrics, such as NPS, for future company growth rates is limited. © 2013 Elsevier B.V.","author":[{"dropping-particle":"","family":"Doorn","given":"Jenny","non-dropping-particle":"van","parse-names":false,"suffix":""},{"dropping-particle":"","family":"Leeflang","given":"Peter S.H.","non-dropping-particle":"","parse-names":false,"suffix":""},{"dropping-particle":"","family":"Tijs","given":"Marleen","non-dropping-particle":"","parse-names":false,"suffix":""}],"container-title":"International Journal of Research in Marketing","id":"ITEM-1","issue":"3","issued":{"date-parts":[["2013","9"]]},"page":"314-318","title":"Satisfaction as a predictor of future performance: A replication","type":"article-journal","volume":"30"},"prefix":"por.","uris":["http://www.mendeley.com/documents/?uuid=9056db1d-f940-3929-bbf8-5253774fdb7e"]}],"mendeley":{"formattedCitation":"(por. van Doorn i in., 2013)","plainTextFormattedCitation":"(por. van Doorn i in., 2013)","previouslyFormattedCitation":"(por. van Doorn i in., 2013)"},"properties":{"noteIndex":0},"schema":"https://github.com/citation-style-language/schema/raw/master/csl-citation.json"}</w:instrText>
      </w:r>
      <w:r w:rsidR="00AF2B8F" w:rsidRPr="00A943C5">
        <w:fldChar w:fldCharType="separate"/>
      </w:r>
      <w:r w:rsidR="00AF2B8F" w:rsidRPr="00AF2B8F">
        <w:rPr>
          <w:noProof/>
        </w:rPr>
        <w:t>(por. van Doorn i in., 2013)</w:t>
      </w:r>
      <w:r w:rsidR="00AF2B8F" w:rsidRPr="00A943C5">
        <w:fldChar w:fldCharType="end"/>
      </w:r>
      <w:r w:rsidR="00A40EDE" w:rsidRPr="00A943C5">
        <w:t xml:space="preserve">. Stąd też </w:t>
      </w:r>
      <w:r w:rsidR="000D37FC">
        <w:t>SSI</w:t>
      </w:r>
      <w:r w:rsidR="000D37FC">
        <w:rPr>
          <w:rStyle w:val="Odwoanieprzypisudolnego"/>
        </w:rPr>
        <w:footnoteReference w:id="2"/>
      </w:r>
      <w:r w:rsidR="000D37FC">
        <w:t xml:space="preserve"> </w:t>
      </w:r>
      <w:r w:rsidR="00F837B5">
        <w:t>wykazuje potencjał do stosowania jako pomocny w procesach zarządzania</w:t>
      </w:r>
      <w:r w:rsidR="00A40EDE">
        <w:t>.</w:t>
      </w:r>
    </w:p>
    <w:p w14:paraId="15352258" w14:textId="4A126C45" w:rsidR="009723C1" w:rsidRDefault="009723C1" w:rsidP="00E4243C">
      <w:r>
        <w:t>Pierwsze historycznie koncepcje uwzględniania jakości w zarządzaniu pochodzą z</w:t>
      </w:r>
      <w:r w:rsidR="00056634">
        <w:t xml:space="preserve"> </w:t>
      </w:r>
      <w:r>
        <w:t>przemysłu, a następnie po pewnym czasie rozwoju były implementowane to różnych rodzajów działalności usługowych. W</w:t>
      </w:r>
      <w:r w:rsidR="00FE7353">
        <w:t> </w:t>
      </w:r>
      <w:r>
        <w:t>Tabeli </w:t>
      </w:r>
      <w:r w:rsidR="00056634">
        <w:t>1</w:t>
      </w:r>
      <w:r>
        <w:t xml:space="preserve"> przedstawiono najważniejsze etapy rozwoju podejścia do zarządzania jakością z</w:t>
      </w:r>
      <w:r w:rsidR="00056634">
        <w:t> </w:t>
      </w:r>
      <w:r>
        <w:t>perspektywy historycznej.</w:t>
      </w:r>
      <w:r w:rsidR="00AF2B8F">
        <w:t xml:space="preserve"> Obecnie uznaje się zarządzanie jakością za tak istotne, że TQM jest określane jako filozofia zarządzania </w:t>
      </w:r>
      <w:r w:rsidR="00AF2B8F">
        <w:fldChar w:fldCharType="begin" w:fldLock="1"/>
      </w:r>
      <w:r w:rsidR="00AF2B8F">
        <w:instrText>ADDIN CSL_CITATION {"citationItems":[{"id":"ITEM-1","itemData":{"DOI":"10.1108/09544780610659998","ISSN":"0954-478X","abstract":"Purpose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AF2B8F">
        <w:rPr>
          <w:rFonts w:ascii="Cambria Math" w:hAnsi="Cambria Math" w:cs="Cambria Math"/>
        </w:rPr>
        <w:instrText>‐</w:instrText>
      </w:r>
      <w:r w:rsidR="00AF2B8F">
        <w:instrText>Park","given":"Su Mi","non-dropping-particle":"","parse-names":false,"suffix":""}],"container-title":"The TQM Magazine","editor":[{"dropping-particle":"","family":"Mi Dahlgaard</w:instrText>
      </w:r>
      <w:r w:rsidR="00AF2B8F">
        <w:rPr>
          <w:rFonts w:ascii="Cambria Math" w:hAnsi="Cambria Math" w:cs="Cambria Math"/>
        </w:rPr>
        <w:instrText>‐</w:instrText>
      </w:r>
      <w:r w:rsidR="00AF2B8F">
        <w:instrText>Park","given":"Su","non-dropping-particle":"","parse-names":false,"suffix":""}],"id":"ITEM-1","issue":"3","issued":{"date-parts":[["2006","5","1"]]},"page":"263-281","title":"Lean production, six sigma quality, TQM and company culture","type":"article-journal","volume":"18"},"locator":"279","uris":["http://www.mendeley.com/documents/?uuid=83a152d9-fb31-362d-b2db-633cf338b592"]}],"mendeley":{"formattedCitation":"(Dahlgaard &amp; Dahlgaard</w:instrText>
      </w:r>
      <w:r w:rsidR="00AF2B8F">
        <w:rPr>
          <w:rFonts w:ascii="Cambria Math" w:hAnsi="Cambria Math" w:cs="Cambria Math"/>
        </w:rPr>
        <w:instrText>‐</w:instrText>
      </w:r>
      <w:r w:rsidR="00AF2B8F">
        <w:instrText>Park, 2006, s. 279)","plainTextFormattedCitation":"(Dahlgaard &amp; Dahlgaard</w:instrText>
      </w:r>
      <w:r w:rsidR="00AF2B8F">
        <w:rPr>
          <w:rFonts w:ascii="Cambria Math" w:hAnsi="Cambria Math" w:cs="Cambria Math"/>
        </w:rPr>
        <w:instrText>‐</w:instrText>
      </w:r>
      <w:r w:rsidR="00AF2B8F">
        <w:instrText>Park, 2006, s. 279)","previouslyFormattedCitation":"(Dahlgaard &amp; Dahlgaard</w:instrText>
      </w:r>
      <w:r w:rsidR="00AF2B8F">
        <w:rPr>
          <w:rFonts w:ascii="Cambria Math" w:hAnsi="Cambria Math" w:cs="Cambria Math"/>
        </w:rPr>
        <w:instrText>‐</w:instrText>
      </w:r>
      <w:r w:rsidR="00AF2B8F">
        <w:instrText>Park, 2006, s. 279)"},"properties":{"noteIndex":0},"schema":"https://github.com/citation-style-language/schema/raw/master/csl-citation.json"}</w:instrText>
      </w:r>
      <w:r w:rsidR="00AF2B8F">
        <w:fldChar w:fldCharType="separate"/>
      </w:r>
      <w:r w:rsidR="00AF2B8F" w:rsidRPr="00921CC1">
        <w:rPr>
          <w:noProof/>
        </w:rPr>
        <w:t>(Dahlgaard &amp; Dahlgaard</w:t>
      </w:r>
      <w:r w:rsidR="00AF2B8F" w:rsidRPr="00921CC1">
        <w:rPr>
          <w:rFonts w:ascii="Cambria Math" w:hAnsi="Cambria Math" w:cs="Cambria Math"/>
          <w:noProof/>
        </w:rPr>
        <w:t>‐</w:t>
      </w:r>
      <w:r w:rsidR="00AF2B8F" w:rsidRPr="00921CC1">
        <w:rPr>
          <w:noProof/>
        </w:rPr>
        <w:t>Park, 2006, s. 279)</w:t>
      </w:r>
      <w:r w:rsidR="00AF2B8F">
        <w:fldChar w:fldCharType="end"/>
      </w:r>
      <w:r w:rsidR="00AF2B8F">
        <w:t xml:space="preserve">, a nie tylko jako zestaw narzędzi. Koncepcja TQM znalazła swoje odzwierciedlenie w sformalizowanej formie normy ISO 9001. Istnieje też norma ISO 21001 odnosząca się do </w:t>
      </w:r>
      <w:r w:rsidR="00AF2B8F" w:rsidRPr="006259CA">
        <w:t>EOMS</w:t>
      </w:r>
      <w:r w:rsidR="00AF2B8F">
        <w:rPr>
          <w:rStyle w:val="Odwoanieprzypisudolnego"/>
        </w:rPr>
        <w:footnoteReference w:id="3"/>
      </w:r>
      <w:r w:rsidR="00AF2B8F" w:rsidRPr="006259CA">
        <w:t>. Jest ona opracowania na podstawie wspólnych założeń z innymi nor</w:t>
      </w:r>
      <w:r w:rsidR="00AF2B8F">
        <w:t>mami odnoszącymi się do Systemów Zarządzania Jakością (QMS</w:t>
      </w:r>
      <w:r w:rsidR="00AF2B8F" w:rsidRPr="006259CA">
        <w:t xml:space="preserve"> </w:t>
      </w:r>
      <w:r w:rsidR="00AF2B8F">
        <w:t xml:space="preserve">– </w:t>
      </w:r>
      <w:proofErr w:type="spellStart"/>
      <w:r w:rsidR="00AF2B8F">
        <w:t>Quality</w:t>
      </w:r>
      <w:proofErr w:type="spellEnd"/>
      <w:r w:rsidR="00AF2B8F">
        <w:t xml:space="preserve"> Management Sy</w:t>
      </w:r>
      <w:ins w:id="69" w:author="Tadeusz Szefler" w:date="2024-11-27T11:00:00Z" w16du:dateUtc="2024-11-27T10:00:00Z">
        <w:r w:rsidR="00CB79F3">
          <w:t>s</w:t>
        </w:r>
      </w:ins>
      <w:r w:rsidR="00AF2B8F">
        <w:t>tems).</w:t>
      </w:r>
    </w:p>
    <w:p w14:paraId="327349E1" w14:textId="4B3D8F22" w:rsidR="009723C1" w:rsidRDefault="009723C1" w:rsidP="009723C1">
      <w:pPr>
        <w:pStyle w:val="Tytutabeli"/>
      </w:pPr>
      <w:bookmarkStart w:id="70" w:name="_Toc182910012"/>
      <w:bookmarkStart w:id="71" w:name="_Toc183082898"/>
      <w:r>
        <w:t xml:space="preserve">Tabela </w:t>
      </w:r>
      <w:fldSimple w:instr=" SEQ Tabela \* ARABIC ">
        <w:r w:rsidR="009F7D4A">
          <w:rPr>
            <w:noProof/>
          </w:rPr>
          <w:t>1</w:t>
        </w:r>
      </w:fldSimple>
      <w:r>
        <w:rPr>
          <w:noProof/>
        </w:rPr>
        <w:t>.</w:t>
      </w:r>
      <w:r>
        <w:t xml:space="preserve"> Zmiany podejścia do zarządzania jakością w ujęciu historycznym</w:t>
      </w:r>
      <w:bookmarkEnd w:id="70"/>
      <w:bookmarkEnd w:id="71"/>
    </w:p>
    <w:tbl>
      <w:tblPr>
        <w:tblStyle w:val="Tabela-Siatka"/>
        <w:tblW w:w="0" w:type="auto"/>
        <w:tblLook w:val="04A0" w:firstRow="1" w:lastRow="0" w:firstColumn="1" w:lastColumn="0" w:noHBand="0" w:noVBand="1"/>
      </w:tblPr>
      <w:tblGrid>
        <w:gridCol w:w="2322"/>
        <w:gridCol w:w="1700"/>
        <w:gridCol w:w="5040"/>
      </w:tblGrid>
      <w:tr w:rsidR="009723C1" w:rsidRPr="00CB79F3" w14:paraId="2DE71B1A" w14:textId="77777777" w:rsidTr="006D4A2F">
        <w:trPr>
          <w:cantSplit/>
          <w:tblHeader/>
        </w:trPr>
        <w:tc>
          <w:tcPr>
            <w:tcW w:w="2324" w:type="dxa"/>
            <w:vAlign w:val="center"/>
          </w:tcPr>
          <w:p w14:paraId="0BE60CA2" w14:textId="77777777" w:rsidR="009723C1" w:rsidRPr="00CB79F3" w:rsidRDefault="009723C1" w:rsidP="00E45F30">
            <w:pPr>
              <w:keepNext/>
              <w:ind w:firstLine="0"/>
              <w:jc w:val="left"/>
              <w:rPr>
                <w:b/>
                <w:bCs/>
                <w:sz w:val="16"/>
                <w:szCs w:val="16"/>
                <w:lang w:val="pl-PL"/>
                <w:rPrChange w:id="72" w:author="Tadeusz Szefler" w:date="2024-11-27T11:00:00Z" w16du:dateUtc="2024-11-27T10:00:00Z">
                  <w:rPr>
                    <w:b/>
                    <w:bCs/>
                    <w:sz w:val="16"/>
                    <w:szCs w:val="16"/>
                  </w:rPr>
                </w:rPrChange>
              </w:rPr>
            </w:pPr>
            <w:r w:rsidRPr="00CB79F3">
              <w:rPr>
                <w:b/>
                <w:bCs/>
                <w:sz w:val="16"/>
                <w:szCs w:val="16"/>
                <w:lang w:val="pl-PL"/>
                <w:rPrChange w:id="73" w:author="Tadeusz Szefler" w:date="2024-11-27T11:00:00Z" w16du:dateUtc="2024-11-27T10:00:00Z">
                  <w:rPr>
                    <w:b/>
                    <w:bCs/>
                    <w:sz w:val="16"/>
                    <w:szCs w:val="16"/>
                  </w:rPr>
                </w:rPrChange>
              </w:rPr>
              <w:t>Nazwa koncepcji</w:t>
            </w:r>
          </w:p>
        </w:tc>
        <w:tc>
          <w:tcPr>
            <w:tcW w:w="1701" w:type="dxa"/>
            <w:vAlign w:val="center"/>
          </w:tcPr>
          <w:p w14:paraId="137F6697" w14:textId="77777777" w:rsidR="009723C1" w:rsidRPr="00CB79F3" w:rsidRDefault="009723C1" w:rsidP="00E45F30">
            <w:pPr>
              <w:keepNext/>
              <w:ind w:firstLine="0"/>
              <w:jc w:val="center"/>
              <w:rPr>
                <w:b/>
                <w:bCs/>
                <w:sz w:val="16"/>
                <w:szCs w:val="16"/>
                <w:lang w:val="pl-PL"/>
                <w:rPrChange w:id="74" w:author="Tadeusz Szefler" w:date="2024-11-27T11:00:00Z" w16du:dateUtc="2024-11-27T10:00:00Z">
                  <w:rPr>
                    <w:b/>
                    <w:bCs/>
                    <w:sz w:val="16"/>
                    <w:szCs w:val="16"/>
                  </w:rPr>
                </w:rPrChange>
              </w:rPr>
            </w:pPr>
            <w:r w:rsidRPr="00CB79F3">
              <w:rPr>
                <w:b/>
                <w:bCs/>
                <w:sz w:val="16"/>
                <w:szCs w:val="16"/>
                <w:lang w:val="pl-PL"/>
                <w:rPrChange w:id="75" w:author="Tadeusz Szefler" w:date="2024-11-27T11:00:00Z" w16du:dateUtc="2024-11-27T10:00:00Z">
                  <w:rPr>
                    <w:b/>
                    <w:bCs/>
                    <w:sz w:val="16"/>
                    <w:szCs w:val="16"/>
                  </w:rPr>
                </w:rPrChange>
              </w:rPr>
              <w:t>Okres zaistnienia koncepcji</w:t>
            </w:r>
          </w:p>
        </w:tc>
        <w:tc>
          <w:tcPr>
            <w:tcW w:w="5046" w:type="dxa"/>
            <w:vAlign w:val="center"/>
          </w:tcPr>
          <w:p w14:paraId="198F6A20" w14:textId="77777777" w:rsidR="009723C1" w:rsidRPr="00CB79F3" w:rsidRDefault="009723C1" w:rsidP="00E45F30">
            <w:pPr>
              <w:keepNext/>
              <w:ind w:firstLine="0"/>
              <w:jc w:val="center"/>
              <w:rPr>
                <w:b/>
                <w:bCs/>
                <w:sz w:val="16"/>
                <w:szCs w:val="16"/>
                <w:lang w:val="pl-PL"/>
                <w:rPrChange w:id="76" w:author="Tadeusz Szefler" w:date="2024-11-27T11:00:00Z" w16du:dateUtc="2024-11-27T10:00:00Z">
                  <w:rPr>
                    <w:b/>
                    <w:bCs/>
                    <w:sz w:val="16"/>
                    <w:szCs w:val="16"/>
                  </w:rPr>
                </w:rPrChange>
              </w:rPr>
            </w:pPr>
            <w:r w:rsidRPr="00CB79F3">
              <w:rPr>
                <w:b/>
                <w:bCs/>
                <w:sz w:val="16"/>
                <w:szCs w:val="16"/>
                <w:lang w:val="pl-PL"/>
                <w:rPrChange w:id="77" w:author="Tadeusz Szefler" w:date="2024-11-27T11:00:00Z" w16du:dateUtc="2024-11-27T10:00:00Z">
                  <w:rPr>
                    <w:b/>
                    <w:bCs/>
                    <w:sz w:val="16"/>
                    <w:szCs w:val="16"/>
                  </w:rPr>
                </w:rPrChange>
              </w:rPr>
              <w:t>Charakterystyczne nowości</w:t>
            </w:r>
          </w:p>
        </w:tc>
      </w:tr>
      <w:tr w:rsidR="009723C1" w:rsidRPr="00F97B2C" w14:paraId="7D4FC29B" w14:textId="77777777" w:rsidTr="006D4A2F">
        <w:trPr>
          <w:cantSplit/>
        </w:trPr>
        <w:tc>
          <w:tcPr>
            <w:tcW w:w="2324" w:type="dxa"/>
            <w:vAlign w:val="center"/>
          </w:tcPr>
          <w:p w14:paraId="1607873E" w14:textId="77777777" w:rsidR="009723C1" w:rsidRPr="00C448F5" w:rsidRDefault="009723C1" w:rsidP="00E45F30">
            <w:pPr>
              <w:spacing w:line="300" w:lineRule="auto"/>
              <w:ind w:firstLine="0"/>
              <w:jc w:val="left"/>
              <w:rPr>
                <w:sz w:val="16"/>
                <w:szCs w:val="16"/>
                <w:lang w:val="pl-PL"/>
              </w:rPr>
            </w:pPr>
            <w:r w:rsidRPr="00C448F5">
              <w:rPr>
                <w:sz w:val="16"/>
                <w:szCs w:val="16"/>
                <w:lang w:val="pl-PL"/>
              </w:rPr>
              <w:t xml:space="preserve">Kontrola jakości </w:t>
            </w:r>
          </w:p>
          <w:p w14:paraId="39DC2459" w14:textId="77777777" w:rsidR="009723C1" w:rsidRPr="00C448F5" w:rsidRDefault="009723C1" w:rsidP="00E45F30">
            <w:pPr>
              <w:spacing w:line="300" w:lineRule="auto"/>
              <w:ind w:firstLine="0"/>
              <w:jc w:val="left"/>
              <w:rPr>
                <w:sz w:val="16"/>
                <w:szCs w:val="16"/>
                <w:lang w:val="pl-PL"/>
              </w:rPr>
            </w:pPr>
            <w:r w:rsidRPr="00C448F5">
              <w:rPr>
                <w:sz w:val="16"/>
                <w:szCs w:val="16"/>
                <w:lang w:val="pl-PL"/>
              </w:rPr>
              <w:t xml:space="preserve">(QI – </w:t>
            </w:r>
            <w:proofErr w:type="spellStart"/>
            <w:r w:rsidRPr="00C448F5">
              <w:rPr>
                <w:sz w:val="16"/>
                <w:szCs w:val="16"/>
                <w:lang w:val="pl-PL"/>
              </w:rPr>
              <w:t>Quality</w:t>
            </w:r>
            <w:proofErr w:type="spellEnd"/>
            <w:r w:rsidRPr="00C448F5">
              <w:rPr>
                <w:sz w:val="16"/>
                <w:szCs w:val="16"/>
                <w:lang w:val="pl-PL"/>
              </w:rPr>
              <w:t xml:space="preserve"> </w:t>
            </w:r>
            <w:proofErr w:type="spellStart"/>
            <w:r w:rsidRPr="00C448F5">
              <w:rPr>
                <w:sz w:val="16"/>
                <w:szCs w:val="16"/>
                <w:lang w:val="pl-PL"/>
              </w:rPr>
              <w:t>Inspection</w:t>
            </w:r>
            <w:proofErr w:type="spellEnd"/>
            <w:r w:rsidRPr="00C448F5">
              <w:rPr>
                <w:sz w:val="16"/>
                <w:szCs w:val="16"/>
                <w:lang w:val="pl-PL"/>
              </w:rPr>
              <w:t xml:space="preserve">); </w:t>
            </w:r>
          </w:p>
        </w:tc>
        <w:tc>
          <w:tcPr>
            <w:tcW w:w="1701" w:type="dxa"/>
            <w:vAlign w:val="center"/>
          </w:tcPr>
          <w:p w14:paraId="4D6B4778" w14:textId="191D153B" w:rsidR="009723C1" w:rsidRPr="00F97B2C" w:rsidRDefault="009723C1" w:rsidP="00E45F30">
            <w:pPr>
              <w:spacing w:line="300" w:lineRule="auto"/>
              <w:ind w:firstLine="0"/>
              <w:jc w:val="left"/>
              <w:rPr>
                <w:sz w:val="16"/>
                <w:szCs w:val="16"/>
              </w:rPr>
            </w:pPr>
            <w:del w:id="78" w:author="Tadeusz Szefler" w:date="2024-11-27T11:00:00Z" w16du:dateUtc="2024-11-27T10:00:00Z">
              <w:r w:rsidRPr="00F97B2C" w:rsidDel="00CB79F3">
                <w:rPr>
                  <w:sz w:val="16"/>
                  <w:szCs w:val="16"/>
                </w:rPr>
                <w:delText>P</w:delText>
              </w:r>
            </w:del>
            <w:proofErr w:type="spellStart"/>
            <w:ins w:id="79" w:author="Tadeusz Szefler" w:date="2024-11-27T11:00:00Z" w16du:dateUtc="2024-11-27T10:00:00Z">
              <w:r w:rsidR="00CB79F3">
                <w:rPr>
                  <w:sz w:val="16"/>
                  <w:szCs w:val="16"/>
                </w:rPr>
                <w:t>p</w:t>
              </w:r>
            </w:ins>
            <w:r w:rsidRPr="00F97B2C">
              <w:rPr>
                <w:sz w:val="16"/>
                <w:szCs w:val="16"/>
              </w:rPr>
              <w:t>ocz</w:t>
            </w:r>
            <w:proofErr w:type="spellEnd"/>
            <w:r w:rsidRPr="00F97B2C">
              <w:rPr>
                <w:sz w:val="16"/>
                <w:szCs w:val="16"/>
              </w:rPr>
              <w:t>. XX w.</w:t>
            </w:r>
          </w:p>
        </w:tc>
        <w:tc>
          <w:tcPr>
            <w:tcW w:w="5046" w:type="dxa"/>
            <w:vAlign w:val="center"/>
          </w:tcPr>
          <w:p w14:paraId="27A197F8" w14:textId="77777777" w:rsidR="009723C1" w:rsidRPr="00F97B2C" w:rsidRDefault="009723C1" w:rsidP="00E45F30">
            <w:pPr>
              <w:pStyle w:val="TekstTabeli"/>
              <w:rPr>
                <w:sz w:val="16"/>
                <w:szCs w:val="16"/>
                <w:lang w:val="pl-PL"/>
              </w:rPr>
            </w:pPr>
            <w:r w:rsidRPr="00F97B2C">
              <w:rPr>
                <w:sz w:val="16"/>
                <w:szCs w:val="16"/>
                <w:lang w:val="pl-PL"/>
              </w:rPr>
              <w:t>Wyodrębnienie ustrukturyzowanej kontroli odbiorczej na końcu procesu produkcyjnego; inspektorzy jakości</w:t>
            </w:r>
          </w:p>
        </w:tc>
      </w:tr>
      <w:tr w:rsidR="009723C1" w:rsidRPr="00F97B2C" w14:paraId="44BE7B86" w14:textId="77777777" w:rsidTr="006D4A2F">
        <w:trPr>
          <w:cantSplit/>
        </w:trPr>
        <w:tc>
          <w:tcPr>
            <w:tcW w:w="2324" w:type="dxa"/>
            <w:vAlign w:val="center"/>
          </w:tcPr>
          <w:p w14:paraId="77E9B961" w14:textId="77777777" w:rsidR="009723C1" w:rsidRPr="00F97B2C" w:rsidRDefault="009723C1" w:rsidP="00E45F30">
            <w:pPr>
              <w:spacing w:line="300" w:lineRule="auto"/>
              <w:ind w:firstLine="0"/>
              <w:jc w:val="left"/>
              <w:rPr>
                <w:sz w:val="16"/>
                <w:szCs w:val="16"/>
                <w:lang w:val="pl-PL"/>
              </w:rPr>
            </w:pPr>
            <w:r w:rsidRPr="00F97B2C">
              <w:rPr>
                <w:sz w:val="16"/>
                <w:szCs w:val="16"/>
                <w:lang w:val="pl-PL"/>
              </w:rPr>
              <w:t xml:space="preserve">Sterowanie jakością </w:t>
            </w:r>
          </w:p>
          <w:p w14:paraId="5C79AEDB" w14:textId="77777777" w:rsidR="009723C1" w:rsidRPr="00F97B2C" w:rsidRDefault="009723C1" w:rsidP="00E45F30">
            <w:pPr>
              <w:spacing w:line="300" w:lineRule="auto"/>
              <w:ind w:firstLine="0"/>
              <w:jc w:val="left"/>
              <w:rPr>
                <w:sz w:val="16"/>
                <w:szCs w:val="16"/>
                <w:lang w:val="pl-PL"/>
              </w:rPr>
            </w:pPr>
            <w:r w:rsidRPr="00F97B2C">
              <w:rPr>
                <w:sz w:val="16"/>
                <w:szCs w:val="16"/>
                <w:lang w:val="pl-PL"/>
              </w:rPr>
              <w:t xml:space="preserve">(QC - </w:t>
            </w:r>
            <w:proofErr w:type="spellStart"/>
            <w:r w:rsidRPr="00F97B2C">
              <w:rPr>
                <w:sz w:val="16"/>
                <w:szCs w:val="16"/>
                <w:lang w:val="pl-PL"/>
              </w:rPr>
              <w:t>Quality</w:t>
            </w:r>
            <w:proofErr w:type="spellEnd"/>
            <w:r w:rsidRPr="00F97B2C">
              <w:rPr>
                <w:sz w:val="16"/>
                <w:szCs w:val="16"/>
                <w:lang w:val="pl-PL"/>
              </w:rPr>
              <w:t xml:space="preserve"> </w:t>
            </w:r>
            <w:proofErr w:type="spellStart"/>
            <w:r w:rsidRPr="00F97B2C">
              <w:rPr>
                <w:sz w:val="16"/>
                <w:szCs w:val="16"/>
                <w:lang w:val="pl-PL"/>
              </w:rPr>
              <w:t>control</w:t>
            </w:r>
            <w:proofErr w:type="spellEnd"/>
            <w:r w:rsidRPr="00F97B2C">
              <w:rPr>
                <w:sz w:val="16"/>
                <w:szCs w:val="16"/>
                <w:lang w:val="pl-PL"/>
              </w:rPr>
              <w:t xml:space="preserve">), </w:t>
            </w:r>
          </w:p>
        </w:tc>
        <w:tc>
          <w:tcPr>
            <w:tcW w:w="1701" w:type="dxa"/>
            <w:vAlign w:val="center"/>
          </w:tcPr>
          <w:p w14:paraId="4335E1B3" w14:textId="4D18FA91" w:rsidR="009723C1" w:rsidRPr="00F97B2C" w:rsidRDefault="009723C1" w:rsidP="00E45F30">
            <w:pPr>
              <w:spacing w:line="300" w:lineRule="auto"/>
              <w:ind w:firstLine="0"/>
              <w:jc w:val="left"/>
              <w:rPr>
                <w:sz w:val="16"/>
                <w:szCs w:val="16"/>
                <w:lang w:val="pl-PL"/>
              </w:rPr>
            </w:pPr>
            <w:del w:id="80" w:author="Tadeusz Szefler" w:date="2024-11-27T11:00:00Z" w16du:dateUtc="2024-11-27T10:00:00Z">
              <w:r w:rsidRPr="00F97B2C" w:rsidDel="00CB79F3">
                <w:rPr>
                  <w:sz w:val="16"/>
                  <w:szCs w:val="16"/>
                  <w:lang w:val="pl-PL"/>
                </w:rPr>
                <w:delText>L</w:delText>
              </w:r>
            </w:del>
            <w:ins w:id="81" w:author="Tadeusz Szefler" w:date="2024-11-27T11:00:00Z" w16du:dateUtc="2024-11-27T10:00:00Z">
              <w:r w:rsidR="00CB79F3">
                <w:rPr>
                  <w:sz w:val="16"/>
                  <w:szCs w:val="16"/>
                  <w:lang w:val="pl-PL"/>
                </w:rPr>
                <w:t>l</w:t>
              </w:r>
            </w:ins>
            <w:r w:rsidRPr="00F97B2C">
              <w:rPr>
                <w:sz w:val="16"/>
                <w:szCs w:val="16"/>
                <w:lang w:val="pl-PL"/>
              </w:rPr>
              <w:t>ata 20. XX w.</w:t>
            </w:r>
          </w:p>
        </w:tc>
        <w:tc>
          <w:tcPr>
            <w:tcW w:w="5046" w:type="dxa"/>
            <w:vAlign w:val="center"/>
          </w:tcPr>
          <w:p w14:paraId="05205737" w14:textId="77777777" w:rsidR="009723C1" w:rsidRPr="00F97B2C" w:rsidRDefault="009723C1" w:rsidP="00E45F30">
            <w:pPr>
              <w:pStyle w:val="TekstTabeli"/>
              <w:rPr>
                <w:sz w:val="16"/>
                <w:szCs w:val="16"/>
                <w:lang w:val="pl-PL"/>
              </w:rPr>
            </w:pPr>
            <w:r w:rsidRPr="00F97B2C">
              <w:rPr>
                <w:sz w:val="16"/>
                <w:szCs w:val="16"/>
                <w:lang w:val="pl-PL"/>
              </w:rPr>
              <w:t>Karty kontrolne i statystyczne sterowanie procesami poprodukcyjnymi; standaryzacja, planowanie jakości i dokumentacja systemu zarządzania</w:t>
            </w:r>
          </w:p>
        </w:tc>
      </w:tr>
      <w:tr w:rsidR="009723C1" w:rsidRPr="00F97B2C" w14:paraId="3328D877" w14:textId="77777777" w:rsidTr="006D4A2F">
        <w:trPr>
          <w:cantSplit/>
        </w:trPr>
        <w:tc>
          <w:tcPr>
            <w:tcW w:w="2324" w:type="dxa"/>
            <w:vAlign w:val="center"/>
          </w:tcPr>
          <w:p w14:paraId="5A959367" w14:textId="77777777" w:rsidR="009723C1" w:rsidRPr="00F97B2C" w:rsidRDefault="009723C1" w:rsidP="00E45F30">
            <w:pPr>
              <w:spacing w:line="300" w:lineRule="auto"/>
              <w:ind w:firstLine="0"/>
              <w:jc w:val="left"/>
              <w:rPr>
                <w:sz w:val="16"/>
                <w:szCs w:val="16"/>
                <w:lang w:val="pl-PL"/>
              </w:rPr>
            </w:pPr>
            <w:r w:rsidRPr="00F97B2C">
              <w:rPr>
                <w:sz w:val="16"/>
                <w:szCs w:val="16"/>
                <w:lang w:val="pl-PL"/>
              </w:rPr>
              <w:t xml:space="preserve">Zapewnianie jakości </w:t>
            </w:r>
          </w:p>
          <w:p w14:paraId="3744BA73" w14:textId="77777777" w:rsidR="009723C1" w:rsidRPr="00F97B2C" w:rsidRDefault="009723C1" w:rsidP="00E45F30">
            <w:pPr>
              <w:spacing w:line="300" w:lineRule="auto"/>
              <w:ind w:firstLine="0"/>
              <w:jc w:val="left"/>
              <w:rPr>
                <w:sz w:val="16"/>
                <w:szCs w:val="16"/>
                <w:lang w:val="pl-PL"/>
              </w:rPr>
            </w:pPr>
            <w:r w:rsidRPr="00F97B2C">
              <w:rPr>
                <w:sz w:val="16"/>
                <w:szCs w:val="16"/>
                <w:lang w:val="pl-PL"/>
              </w:rPr>
              <w:t xml:space="preserve">(QA – </w:t>
            </w:r>
            <w:proofErr w:type="spellStart"/>
            <w:r w:rsidRPr="00F97B2C">
              <w:rPr>
                <w:sz w:val="16"/>
                <w:szCs w:val="16"/>
                <w:lang w:val="pl-PL"/>
              </w:rPr>
              <w:t>Quality</w:t>
            </w:r>
            <w:proofErr w:type="spellEnd"/>
            <w:r w:rsidRPr="00F97B2C">
              <w:rPr>
                <w:sz w:val="16"/>
                <w:szCs w:val="16"/>
                <w:lang w:val="pl-PL"/>
              </w:rPr>
              <w:t xml:space="preserve"> </w:t>
            </w:r>
            <w:proofErr w:type="spellStart"/>
            <w:r w:rsidRPr="00F97B2C">
              <w:rPr>
                <w:sz w:val="16"/>
                <w:szCs w:val="16"/>
                <w:lang w:val="pl-PL"/>
              </w:rPr>
              <w:t>assurance</w:t>
            </w:r>
            <w:proofErr w:type="spellEnd"/>
            <w:r w:rsidRPr="00F97B2C">
              <w:rPr>
                <w:sz w:val="16"/>
                <w:szCs w:val="16"/>
                <w:lang w:val="pl-PL"/>
              </w:rPr>
              <w:t xml:space="preserve">); </w:t>
            </w:r>
          </w:p>
        </w:tc>
        <w:tc>
          <w:tcPr>
            <w:tcW w:w="1701" w:type="dxa"/>
            <w:vAlign w:val="center"/>
          </w:tcPr>
          <w:p w14:paraId="62B1940F" w14:textId="6A4CE51B" w:rsidR="009723C1" w:rsidRPr="00F97B2C" w:rsidRDefault="009723C1" w:rsidP="00E45F30">
            <w:pPr>
              <w:spacing w:line="300" w:lineRule="auto"/>
              <w:ind w:firstLine="0"/>
              <w:jc w:val="left"/>
              <w:rPr>
                <w:sz w:val="16"/>
                <w:szCs w:val="16"/>
                <w:lang w:val="pl-PL"/>
              </w:rPr>
            </w:pPr>
            <w:del w:id="82" w:author="Tadeusz Szefler" w:date="2024-11-27T11:01:00Z" w16du:dateUtc="2024-11-27T10:01:00Z">
              <w:r w:rsidRPr="00F97B2C" w:rsidDel="00CB79F3">
                <w:rPr>
                  <w:sz w:val="16"/>
                  <w:szCs w:val="16"/>
                  <w:lang w:val="pl-PL"/>
                </w:rPr>
                <w:delText>L</w:delText>
              </w:r>
            </w:del>
            <w:ins w:id="83" w:author="Tadeusz Szefler" w:date="2024-11-27T11:01:00Z" w16du:dateUtc="2024-11-27T10:01:00Z">
              <w:r w:rsidR="00CB79F3">
                <w:rPr>
                  <w:sz w:val="16"/>
                  <w:szCs w:val="16"/>
                  <w:lang w:val="pl-PL"/>
                </w:rPr>
                <w:t>l</w:t>
              </w:r>
            </w:ins>
            <w:r w:rsidRPr="00F97B2C">
              <w:rPr>
                <w:sz w:val="16"/>
                <w:szCs w:val="16"/>
                <w:lang w:val="pl-PL"/>
              </w:rPr>
              <w:t>ata 60. XX w.</w:t>
            </w:r>
          </w:p>
        </w:tc>
        <w:tc>
          <w:tcPr>
            <w:tcW w:w="5046" w:type="dxa"/>
            <w:vAlign w:val="center"/>
          </w:tcPr>
          <w:p w14:paraId="5189EBD3" w14:textId="77777777" w:rsidR="009723C1" w:rsidRPr="00F97B2C" w:rsidRDefault="009723C1" w:rsidP="00E45F30">
            <w:pPr>
              <w:pStyle w:val="TekstTabeli"/>
              <w:rPr>
                <w:sz w:val="16"/>
                <w:szCs w:val="16"/>
                <w:lang w:val="pl-PL"/>
              </w:rPr>
            </w:pPr>
            <w:r w:rsidRPr="00F97B2C">
              <w:rPr>
                <w:sz w:val="16"/>
                <w:szCs w:val="16"/>
                <w:lang w:val="pl-PL"/>
              </w:rPr>
              <w:t>Podręczniki (księgi) jakości firm, rachunek kosztów jakości, raczej zapobieganie złej jakości niż naprawianie usterek; pierwsze próby wprowadzania sformalizowanych systemów jakości (wojsko, energetyka nuklearna)</w:t>
            </w:r>
          </w:p>
        </w:tc>
      </w:tr>
      <w:tr w:rsidR="009723C1" w:rsidRPr="00F97B2C" w14:paraId="55283ED6" w14:textId="77777777" w:rsidTr="006D4A2F">
        <w:trPr>
          <w:cantSplit/>
        </w:trPr>
        <w:tc>
          <w:tcPr>
            <w:tcW w:w="2324" w:type="dxa"/>
            <w:vAlign w:val="center"/>
          </w:tcPr>
          <w:p w14:paraId="41052CC4" w14:textId="77777777" w:rsidR="009723C1" w:rsidRPr="00F97B2C" w:rsidRDefault="009723C1" w:rsidP="00E45F30">
            <w:pPr>
              <w:keepNext/>
              <w:spacing w:line="300" w:lineRule="auto"/>
              <w:ind w:firstLine="0"/>
              <w:jc w:val="left"/>
              <w:rPr>
                <w:sz w:val="16"/>
                <w:szCs w:val="16"/>
                <w:lang w:val="pl-PL"/>
              </w:rPr>
            </w:pPr>
            <w:r w:rsidRPr="00F97B2C">
              <w:rPr>
                <w:sz w:val="16"/>
                <w:szCs w:val="16"/>
                <w:lang w:val="pl-PL"/>
              </w:rPr>
              <w:t xml:space="preserve">Kompleksowe zarządzanie jakością </w:t>
            </w:r>
          </w:p>
          <w:p w14:paraId="7E932561" w14:textId="77777777" w:rsidR="009723C1" w:rsidRPr="00F97B2C" w:rsidRDefault="009723C1" w:rsidP="00E45F30">
            <w:pPr>
              <w:keepNext/>
              <w:spacing w:line="300" w:lineRule="auto"/>
              <w:ind w:firstLine="0"/>
              <w:jc w:val="left"/>
              <w:rPr>
                <w:sz w:val="16"/>
                <w:szCs w:val="16"/>
                <w:lang w:val="pl-PL"/>
              </w:rPr>
            </w:pPr>
            <w:r w:rsidRPr="00F97B2C">
              <w:rPr>
                <w:sz w:val="16"/>
                <w:szCs w:val="16"/>
                <w:lang w:val="pl-PL"/>
              </w:rPr>
              <w:t xml:space="preserve">(TQM – Total </w:t>
            </w:r>
            <w:proofErr w:type="spellStart"/>
            <w:r w:rsidRPr="00F97B2C">
              <w:rPr>
                <w:sz w:val="16"/>
                <w:szCs w:val="16"/>
                <w:lang w:val="pl-PL"/>
              </w:rPr>
              <w:t>Quality</w:t>
            </w:r>
            <w:proofErr w:type="spellEnd"/>
            <w:r w:rsidRPr="00F97B2C">
              <w:rPr>
                <w:sz w:val="16"/>
                <w:szCs w:val="16"/>
                <w:lang w:val="pl-PL"/>
              </w:rPr>
              <w:t xml:space="preserve"> Management)</w:t>
            </w:r>
          </w:p>
        </w:tc>
        <w:tc>
          <w:tcPr>
            <w:tcW w:w="1701" w:type="dxa"/>
            <w:vAlign w:val="center"/>
          </w:tcPr>
          <w:p w14:paraId="6E0DF3B2" w14:textId="160D1CE1" w:rsidR="009723C1" w:rsidRPr="00F97B2C" w:rsidRDefault="009723C1" w:rsidP="00E45F30">
            <w:pPr>
              <w:keepNext/>
              <w:spacing w:line="300" w:lineRule="auto"/>
              <w:ind w:firstLine="0"/>
              <w:jc w:val="left"/>
              <w:rPr>
                <w:sz w:val="16"/>
                <w:szCs w:val="16"/>
                <w:lang w:val="pl-PL"/>
              </w:rPr>
            </w:pPr>
            <w:del w:id="84" w:author="Tadeusz Szefler" w:date="2024-11-27T11:01:00Z" w16du:dateUtc="2024-11-27T10:01:00Z">
              <w:r w:rsidRPr="00F97B2C" w:rsidDel="00CB79F3">
                <w:rPr>
                  <w:sz w:val="16"/>
                  <w:szCs w:val="16"/>
                  <w:lang w:val="pl-PL"/>
                </w:rPr>
                <w:delText>L</w:delText>
              </w:r>
            </w:del>
            <w:ins w:id="85" w:author="Tadeusz Szefler" w:date="2024-11-27T11:01:00Z" w16du:dateUtc="2024-11-27T10:01:00Z">
              <w:r w:rsidR="00CB79F3">
                <w:rPr>
                  <w:sz w:val="16"/>
                  <w:szCs w:val="16"/>
                  <w:lang w:val="pl-PL"/>
                </w:rPr>
                <w:t>l</w:t>
              </w:r>
            </w:ins>
            <w:r w:rsidRPr="00F97B2C">
              <w:rPr>
                <w:sz w:val="16"/>
                <w:szCs w:val="16"/>
                <w:lang w:val="pl-PL"/>
              </w:rPr>
              <w:t>ata 80. XX w.</w:t>
            </w:r>
          </w:p>
        </w:tc>
        <w:tc>
          <w:tcPr>
            <w:tcW w:w="5046" w:type="dxa"/>
            <w:vAlign w:val="center"/>
          </w:tcPr>
          <w:p w14:paraId="284ADE70" w14:textId="77777777" w:rsidR="009723C1" w:rsidRPr="00F97B2C" w:rsidRDefault="009723C1" w:rsidP="00E45F30">
            <w:pPr>
              <w:pStyle w:val="TekstTabeli"/>
              <w:rPr>
                <w:sz w:val="16"/>
                <w:szCs w:val="16"/>
                <w:lang w:val="pl-PL"/>
              </w:rPr>
            </w:pPr>
            <w:r w:rsidRPr="00F97B2C">
              <w:rPr>
                <w:sz w:val="16"/>
                <w:szCs w:val="16"/>
                <w:lang w:val="pl-PL"/>
              </w:rPr>
              <w:t>Orientacja na klienta i długoterminowe prognozowanie, polityka jakości, strategiczna misja i wizja, zaangażowanie pracowników.</w:t>
            </w:r>
          </w:p>
          <w:p w14:paraId="5B444262" w14:textId="77777777" w:rsidR="009723C1" w:rsidRPr="00F97B2C" w:rsidRDefault="009723C1" w:rsidP="00E45F30">
            <w:pPr>
              <w:pStyle w:val="TekstTabeli"/>
              <w:rPr>
                <w:sz w:val="16"/>
                <w:szCs w:val="16"/>
                <w:lang w:val="pl-PL"/>
              </w:rPr>
            </w:pPr>
            <w:r w:rsidRPr="00F97B2C">
              <w:rPr>
                <w:sz w:val="16"/>
                <w:szCs w:val="16"/>
                <w:lang w:val="pl-PL"/>
              </w:rPr>
              <w:t>Przywództwo, ludzie i procesy.</w:t>
            </w:r>
          </w:p>
          <w:p w14:paraId="64B37F51" w14:textId="77777777" w:rsidR="009723C1" w:rsidRPr="00F97B2C" w:rsidRDefault="009723C1" w:rsidP="00E45F30">
            <w:pPr>
              <w:pStyle w:val="TekstTabeli"/>
              <w:rPr>
                <w:sz w:val="16"/>
                <w:szCs w:val="16"/>
                <w:lang w:val="pl-PL"/>
              </w:rPr>
            </w:pPr>
            <w:r w:rsidRPr="00F97B2C">
              <w:rPr>
                <w:sz w:val="16"/>
                <w:szCs w:val="16"/>
                <w:lang w:val="pl-PL"/>
              </w:rPr>
              <w:t>Zarządzanie oparte na faktach</w:t>
            </w:r>
          </w:p>
        </w:tc>
      </w:tr>
    </w:tbl>
    <w:p w14:paraId="03FF6D9D" w14:textId="11308A9D" w:rsidR="009723C1" w:rsidRPr="00D95B07" w:rsidRDefault="009723C1" w:rsidP="009723C1">
      <w:pPr>
        <w:pStyle w:val="rdo"/>
        <w:rPr>
          <w:lang w:val="pl-PL"/>
        </w:rPr>
      </w:pPr>
      <w:r w:rsidRPr="00D95B07">
        <w:rPr>
          <w:lang w:val="pl-PL"/>
        </w:rPr>
        <w:t xml:space="preserve">Źródło: opracowanie własne na podstawie </w:t>
      </w:r>
      <w:r>
        <w:fldChar w:fldCharType="begin" w:fldLock="1"/>
      </w:r>
      <w:r w:rsidR="00665D37">
        <w:rPr>
          <w:lang w:val="pl-PL"/>
        </w:rPr>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QualHE","type":"book"},"uris":["http://www.mendeley.com/documents/?uuid=fa363ca3-f4fc-41da-9730-7f48f701736b"]}],"mendeley":{"formattedCitation":"(Grudowski, 2020)","plainTextFormattedCitation":"(Grudowski, 2020)","previouslyFormattedCitation":"(Grudowski, 2020)"},"properties":{"noteIndex":0},"schema":"https://github.com/citation-style-language/schema/raw/master/csl-citation.json"}</w:instrText>
      </w:r>
      <w:r>
        <w:fldChar w:fldCharType="separate"/>
      </w:r>
      <w:r w:rsidR="00665D37" w:rsidRPr="00665D37">
        <w:rPr>
          <w:noProof/>
          <w:lang w:val="pl-PL"/>
        </w:rPr>
        <w:t>(Grudowski, 2020)</w:t>
      </w:r>
      <w:r>
        <w:fldChar w:fldCharType="end"/>
      </w:r>
    </w:p>
    <w:p w14:paraId="4E4C9F82" w14:textId="1C52AAA4" w:rsidR="00ED282A" w:rsidRDefault="005918E7" w:rsidP="00ED282A">
      <w:r>
        <w:t>Świadomość tego</w:t>
      </w:r>
      <w:ins w:id="86" w:author="Tadeusz Szefler" w:date="2024-11-27T12:36:00Z" w16du:dateUtc="2024-11-27T11:36:00Z">
        <w:r w:rsidR="00CD1FEA">
          <w:t>,</w:t>
        </w:r>
      </w:ins>
      <w:r>
        <w:t xml:space="preserve"> kim jest klient organizacji, a także koncentracja na dostarczaniu jak najwyższej wartości dla klienta są jedną z podstaw nowoczesnych koncepcji zarządzania jakością. </w:t>
      </w:r>
      <w:r w:rsidR="00056634">
        <w:t>W odniesieniu do uczelni pojęcie klienta jest zbyt wąskie</w:t>
      </w:r>
      <w:r w:rsidR="00AF2B8F">
        <w:t xml:space="preserve">. </w:t>
      </w:r>
      <w:r w:rsidR="00665D37">
        <w:t>Pierwsze szeroko rozpowszechnione definicje pojęcia interesariusza pochodzą z prac Freemana, który pod tym określeniem rozumiał w</w:t>
      </w:r>
      <w:r w:rsidR="00665D37" w:rsidRPr="00D82766">
        <w:t>szystkie osoby i grupy</w:t>
      </w:r>
      <w:r w:rsidR="00056634">
        <w:t>,</w:t>
      </w:r>
      <w:r w:rsidR="00665D37" w:rsidRPr="00D82766">
        <w:t xml:space="preserve"> które są pod wpływem organizacji lub mogą mieć wpływ na osiąganie celów tej organizacji</w:t>
      </w:r>
      <w:r w:rsidR="00665D37">
        <w:t xml:space="preserve"> </w:t>
      </w:r>
      <w:r w:rsidR="00665D37">
        <w:fldChar w:fldCharType="begin" w:fldLock="1"/>
      </w:r>
      <w:r w:rsidR="008A674C">
        <w:instrText>ADDIN CSL_CITATION {"citationItems":[{"id":"ITEM-1","itemData":{"DOI":"10.2307/41165018","ISSN":"0008-1256","abstract":"The purpose of this article is to show how the concept of stakeholders in an organization can be used to understand the tasks of the board of directors. The authors argue that a volunteeristic approach to questions of corporate governance which focuses on effective director behavior is preferable to structural change via legislation.","author":[{"dropping-particle":"","family":"Freeman","given":"R. Edward","non-dropping-particle":"","parse-names":false,"suffix":""},{"dropping-particle":"","family":"Reed","given":"David L.","non-dropping-particle":"","parse-names":false,"suffix":""}],"container-title":"California Management Review","id":"ITEM-1","issue":"3","issued":{"date-parts":[["1983","4","1"]]},"page":"88-106","title":"Stockholders and Stakeholders: A New Perspective on Corporate Governance","type":"article-journal","volume":"25"},"label":"chapter","prefix":"por.","uris":["http://www.mendeley.com/documents/?uuid=b9fa8795-b9b4-48a2-89fe-22135f7dbed5"]}],"mendeley":{"formattedCitation":"(por. Freeman &amp; Reed, 1983)","plainTextFormattedCitation":"(por. Freeman &amp; Reed, 1983)","previouslyFormattedCitation":"(por. Freeman &amp; Reed, 1983)"},"properties":{"noteIndex":0},"schema":"https://github.com/citation-style-language/schema/raw/master/csl-citation.json"}</w:instrText>
      </w:r>
      <w:r w:rsidR="00665D37">
        <w:fldChar w:fldCharType="separate"/>
      </w:r>
      <w:r w:rsidR="00665D37" w:rsidRPr="00665D37">
        <w:rPr>
          <w:noProof/>
        </w:rPr>
        <w:t>(por. Freeman &amp; Reed, 1983)</w:t>
      </w:r>
      <w:r w:rsidR="00665D37">
        <w:fldChar w:fldCharType="end"/>
      </w:r>
      <w:r w:rsidR="00665D37">
        <w:t xml:space="preserve">. </w:t>
      </w:r>
      <w:r w:rsidR="009935B2">
        <w:t>Uwzględniając specyfikę uczelni, a także kontekst zarządzania jakością</w:t>
      </w:r>
      <w:ins w:id="87" w:author="Tadeusz Szefler" w:date="2024-11-27T12:36:00Z" w16du:dateUtc="2024-11-27T11:36:00Z">
        <w:r w:rsidR="00CD1FEA">
          <w:t>,</w:t>
        </w:r>
      </w:ins>
      <w:r w:rsidR="009935B2">
        <w:t xml:space="preserve"> można zdefiniować interesariuszy jako: </w:t>
      </w:r>
      <w:r w:rsidR="009935B2" w:rsidRPr="00BA28AB">
        <w:rPr>
          <w:b/>
          <w:bCs/>
        </w:rPr>
        <w:t xml:space="preserve">osoby lub grupy zainteresowane wysokim poziomem </w:t>
      </w:r>
      <w:r w:rsidR="009935B2">
        <w:rPr>
          <w:b/>
          <w:bCs/>
        </w:rPr>
        <w:t xml:space="preserve">jakości </w:t>
      </w:r>
      <w:r w:rsidR="009935B2" w:rsidRPr="00BA28AB">
        <w:rPr>
          <w:b/>
          <w:bCs/>
        </w:rPr>
        <w:t>efektów działań uczelni</w:t>
      </w:r>
      <w:r w:rsidR="00056634">
        <w:t xml:space="preserve"> </w:t>
      </w:r>
      <w:r w:rsidR="009935B2" w:rsidRPr="00BA28AB">
        <w:rPr>
          <w:b/>
          <w:bCs/>
        </w:rPr>
        <w:t>istotne z punktu widzenia zarządzania organizacją</w:t>
      </w:r>
      <w:r w:rsidR="009935B2">
        <w:t>.</w:t>
      </w:r>
      <w:r w:rsidR="00FA3FDC">
        <w:t xml:space="preserve"> </w:t>
      </w:r>
      <w:r w:rsidR="00ED282A">
        <w:t>Celem analiz interesariuszy i podziału na kategorie jest obranie odpowiednich strategii działań wobec różnych grup. Na przykład korzystając z mapy siły (władzy) i</w:t>
      </w:r>
      <w:r w:rsidR="00056634">
        <w:t> </w:t>
      </w:r>
      <w:r w:rsidR="00ED282A">
        <w:t>zainteresowania (</w:t>
      </w:r>
      <w:r w:rsidR="00ED282A">
        <w:fldChar w:fldCharType="begin"/>
      </w:r>
      <w:r w:rsidR="00ED282A">
        <w:instrText xml:space="preserve"> REF _Ref182925332 \h </w:instrText>
      </w:r>
      <w:r w:rsidR="00ED282A">
        <w:fldChar w:fldCharType="separate"/>
      </w:r>
      <w:r w:rsidR="009F7D4A">
        <w:t xml:space="preserve">Rysunek </w:t>
      </w:r>
      <w:r w:rsidR="009F7D4A">
        <w:rPr>
          <w:noProof/>
        </w:rPr>
        <w:t>3</w:t>
      </w:r>
      <w:r w:rsidR="00ED282A">
        <w:fldChar w:fldCharType="end"/>
      </w:r>
      <w:r w:rsidR="00ED282A">
        <w:t>) można uzyskać podpowiedzi dla strategicznych kierunków działania.</w:t>
      </w:r>
    </w:p>
    <w:p w14:paraId="6C9015D1" w14:textId="77777777" w:rsidR="00ED282A" w:rsidRDefault="00ED282A" w:rsidP="00ED282A">
      <w:pPr>
        <w:pStyle w:val="Rysunek"/>
      </w:pPr>
      <w:r>
        <w:rPr>
          <w:noProof/>
        </w:rPr>
        <w:drawing>
          <wp:inline distT="0" distB="0" distL="0" distR="0" wp14:anchorId="46DC95ED" wp14:editId="008E3D88">
            <wp:extent cx="2467475" cy="1800000"/>
            <wp:effectExtent l="0" t="0" r="0" b="0"/>
            <wp:docPr id="1049913004" name="Obraz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467475" cy="1800000"/>
                    </a:xfrm>
                    <a:prstGeom prst="rect">
                      <a:avLst/>
                    </a:prstGeom>
                    <a:noFill/>
                    <a:ln>
                      <a:noFill/>
                    </a:ln>
                  </pic:spPr>
                </pic:pic>
              </a:graphicData>
            </a:graphic>
          </wp:inline>
        </w:drawing>
      </w:r>
    </w:p>
    <w:p w14:paraId="6EA1D9BA" w14:textId="38C2E39B" w:rsidR="00ED282A" w:rsidRPr="00D62AE5" w:rsidRDefault="00ED282A" w:rsidP="00ED282A">
      <w:pPr>
        <w:pStyle w:val="Tytutabeli"/>
      </w:pPr>
      <w:bookmarkStart w:id="88" w:name="_Ref182925332"/>
      <w:bookmarkStart w:id="89" w:name="_Toc182910002"/>
      <w:bookmarkStart w:id="90" w:name="_Toc183082910"/>
      <w:r>
        <w:t xml:space="preserve">Rysunek </w:t>
      </w:r>
      <w:fldSimple w:instr=" SEQ Rysunek \* ARABIC ">
        <w:r w:rsidR="009F7D4A">
          <w:rPr>
            <w:noProof/>
          </w:rPr>
          <w:t>3</w:t>
        </w:r>
      </w:fldSimple>
      <w:bookmarkEnd w:id="88"/>
      <w:r>
        <w:rPr>
          <w:noProof/>
        </w:rPr>
        <w:t>.</w:t>
      </w:r>
      <w:r>
        <w:t xml:space="preserve"> Kierunki strategii działań wobec różnych interesariuszy w zależności od umiejscowienia na mapie siły (władzy) versus zainteresowanie</w:t>
      </w:r>
      <w:bookmarkEnd w:id="89"/>
      <w:bookmarkEnd w:id="90"/>
    </w:p>
    <w:p w14:paraId="522A9680" w14:textId="77777777" w:rsidR="00ED282A" w:rsidRPr="00D95B07" w:rsidRDefault="00ED282A" w:rsidP="00ED282A">
      <w:pPr>
        <w:pStyle w:val="rdo"/>
        <w:rPr>
          <w:lang w:val="pl-PL"/>
        </w:rPr>
      </w:pPr>
      <w:r w:rsidRPr="00D95B07">
        <w:rPr>
          <w:lang w:val="pl-PL"/>
        </w:rPr>
        <w:t xml:space="preserve">Źródło: opracowanie własne na podstawie </w:t>
      </w:r>
      <w:r>
        <w:rPr>
          <w:lang w:val="en-GB"/>
        </w:rPr>
        <w:fldChar w:fldCharType="begin" w:fldLock="1"/>
      </w:r>
      <w:r w:rsidRPr="00D95B07">
        <w:rPr>
          <w:lang w:val="pl-PL"/>
        </w:rPr>
        <w:instrText>ADDIN CSL_CITATION {"citationItems":[{"id":"ITEM-1","itemData":{"DOI":"10.1002/9781444315349.ch10","ISBN":"9781405180986","author":[{"dropping-particle":"","family":"Al</w:instrText>
      </w:r>
      <w:r w:rsidRPr="00D95B07">
        <w:rPr>
          <w:rFonts w:ascii="Cambria Math" w:hAnsi="Cambria Math" w:cs="Cambria Math"/>
          <w:lang w:val="pl-PL"/>
        </w:rPr>
        <w:instrText>‐</w:instrText>
      </w:r>
      <w:r w:rsidRPr="00D95B07">
        <w:rPr>
          <w:lang w:val="pl-PL"/>
        </w:rPr>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-1","issued":{"date-parts":[["2009","12","18"]]},"page":"159-173","publisher":"Wiley","title":"Communication in Stakeholder Management","type":"chapter"},"uris":["http://www.mendeley.com/documents/?uuid=bf6c095b-17ef-4017-a9b9-f27644e423f4"]}],"mendeley":{"formattedCitation":"(Al</w:instrText>
      </w:r>
      <w:r w:rsidRPr="00D95B07">
        <w:rPr>
          <w:rFonts w:ascii="Cambria Math" w:hAnsi="Cambria Math" w:cs="Cambria Math"/>
          <w:lang w:val="pl-PL"/>
        </w:rPr>
        <w:instrText>‐</w:instrText>
      </w:r>
      <w:r w:rsidRPr="00D95B07">
        <w:rPr>
          <w:lang w:val="pl-PL"/>
        </w:rPr>
        <w:instrText>Khafaji i in., 2009)","plainTextFormattedCitation":"(Al</w:instrText>
      </w:r>
      <w:r w:rsidRPr="00D95B07">
        <w:rPr>
          <w:rFonts w:ascii="Cambria Math" w:hAnsi="Cambria Math" w:cs="Cambria Math"/>
          <w:lang w:val="pl-PL"/>
        </w:rPr>
        <w:instrText>‐</w:instrText>
      </w:r>
      <w:r w:rsidRPr="00D95B07">
        <w:rPr>
          <w:lang w:val="pl-PL"/>
        </w:rPr>
        <w:instrText>Khafaji i in., 2009)","previouslyFormattedCitation":"(Al</w:instrText>
      </w:r>
      <w:r w:rsidRPr="00D95B07">
        <w:rPr>
          <w:rFonts w:ascii="Cambria Math" w:hAnsi="Cambria Math" w:cs="Cambria Math"/>
          <w:lang w:val="pl-PL"/>
        </w:rPr>
        <w:instrText>‐</w:instrText>
      </w:r>
      <w:r w:rsidRPr="00D95B07">
        <w:rPr>
          <w:lang w:val="pl-PL"/>
        </w:rPr>
        <w:instrText>Khafaji i in., 2009)"},"properties":{"noteIndex":0},"schema":"https://github.com/citation-style-language/schema/raw/master/csl-citation.json"}</w:instrText>
      </w:r>
      <w:r>
        <w:rPr>
          <w:lang w:val="en-GB"/>
        </w:rPr>
        <w:fldChar w:fldCharType="separate"/>
      </w:r>
      <w:r w:rsidRPr="00D95B07">
        <w:rPr>
          <w:noProof/>
          <w:lang w:val="pl-PL"/>
        </w:rPr>
        <w:t>(Al</w:t>
      </w:r>
      <w:r w:rsidRPr="00D95B07">
        <w:rPr>
          <w:rFonts w:ascii="Cambria Math" w:hAnsi="Cambria Math" w:cs="Cambria Math"/>
          <w:noProof/>
          <w:lang w:val="pl-PL"/>
        </w:rPr>
        <w:t>‐</w:t>
      </w:r>
      <w:r w:rsidRPr="00D95B07">
        <w:rPr>
          <w:noProof/>
          <w:lang w:val="pl-PL"/>
        </w:rPr>
        <w:t>Khafaji i in., 2009)</w:t>
      </w:r>
      <w:r>
        <w:rPr>
          <w:lang w:val="en-GB"/>
        </w:rPr>
        <w:fldChar w:fldCharType="end"/>
      </w:r>
    </w:p>
    <w:p w14:paraId="2CAF1C1F" w14:textId="6028392A" w:rsidR="009935B2" w:rsidRDefault="009935B2" w:rsidP="00FA3FDC">
      <w:r>
        <w:t>Pośród licznych</w:t>
      </w:r>
      <w:r w:rsidR="00B150ED">
        <w:t>, w odniesieniu do zarządzania uczelniami,</w:t>
      </w:r>
      <w:r>
        <w:t xml:space="preserve"> grup interesariuszy nie wszystkie posiadają tak samo istotne znaczenie</w:t>
      </w:r>
      <w:ins w:id="91" w:author="Tadeusz Szefler" w:date="2024-11-27T12:38:00Z" w16du:dateUtc="2024-11-27T11:38:00Z">
        <w:r w:rsidR="00CD1FEA">
          <w:t>&lt;&lt;</w:t>
        </w:r>
        <w:r w:rsidR="00CD1FEA">
          <w:rPr>
            <w:i/>
            <w:iCs/>
          </w:rPr>
          <w:t xml:space="preserve">lepiej: </w:t>
        </w:r>
      </w:ins>
      <w:ins w:id="92" w:author="Tadeusz Szefler" w:date="2024-11-27T12:40:00Z" w16du:dateUtc="2024-11-27T11:40:00Z">
        <w:r w:rsidR="00CD1FEA">
          <w:t xml:space="preserve">W </w:t>
        </w:r>
        <w:r w:rsidR="00CD1FEA">
          <w:t>odniesieniu do zarządzania uczelniami</w:t>
        </w:r>
        <w:r w:rsidR="00CD1FEA">
          <w:t xml:space="preserve"> </w:t>
        </w:r>
      </w:ins>
      <w:ins w:id="93" w:author="Tadeusz Szefler" w:date="2024-11-27T12:41:00Z" w16du:dateUtc="2024-11-27T11:41:00Z">
        <w:r w:rsidR="00CD1FEA">
          <w:t xml:space="preserve">nie wszystkie </w:t>
        </w:r>
        <w:r w:rsidR="00CD1FEA">
          <w:t xml:space="preserve">spośród licznych </w:t>
        </w:r>
      </w:ins>
      <w:ins w:id="94" w:author="Tadeusz Szefler" w:date="2024-11-27T12:42:00Z" w16du:dateUtc="2024-11-27T11:42:00Z">
        <w:r w:rsidR="00CD1FEA">
          <w:t xml:space="preserve">grup </w:t>
        </w:r>
      </w:ins>
      <w:ins w:id="95" w:author="Tadeusz Szefler" w:date="2024-11-27T12:38:00Z" w16du:dateUtc="2024-11-27T11:38:00Z">
        <w:r w:rsidR="00CD1FEA">
          <w:t>interesariuszy</w:t>
        </w:r>
        <w:r w:rsidR="00CD1FEA">
          <w:t xml:space="preserve"> </w:t>
        </w:r>
      </w:ins>
      <w:ins w:id="96" w:author="Tadeusz Szefler" w:date="2024-11-27T12:40:00Z" w16du:dateUtc="2024-11-27T11:40:00Z">
        <w:r w:rsidR="00CD1FEA">
          <w:t xml:space="preserve">posiadają </w:t>
        </w:r>
      </w:ins>
      <w:ins w:id="97" w:author="Tadeusz Szefler" w:date="2024-11-27T12:42:00Z" w16du:dateUtc="2024-11-27T11:42:00Z">
        <w:r w:rsidR="00CD1FEA">
          <w:t>równie</w:t>
        </w:r>
      </w:ins>
      <w:ins w:id="98" w:author="Tadeusz Szefler" w:date="2024-11-27T12:40:00Z" w16du:dateUtc="2024-11-27T11:40:00Z">
        <w:r w:rsidR="00CD1FEA">
          <w:t xml:space="preserve"> istotne znaczenie</w:t>
        </w:r>
      </w:ins>
      <w:ins w:id="99" w:author="Tadeusz Szefler" w:date="2024-11-27T12:39:00Z" w16du:dateUtc="2024-11-27T11:39:00Z">
        <w:r w:rsidR="00CD1FEA">
          <w:t>&gt;&gt;</w:t>
        </w:r>
      </w:ins>
      <w:r>
        <w:t xml:space="preserve">. W celu wstępnego </w:t>
      </w:r>
      <w:r w:rsidR="00ED47A1">
        <w:t>określenia</w:t>
      </w:r>
      <w:r>
        <w:t xml:space="preserve"> grup uznawanych za najbardziej adekwatne do uwzględniania w praktyce uczelni zdecydowano się wykorzystać badanie literaturowe </w:t>
      </w:r>
      <w:r w:rsidR="00B150ED">
        <w:t>inspirowane</w:t>
      </w:r>
      <w:r>
        <w:t xml:space="preserve"> metod</w:t>
      </w:r>
      <w:r w:rsidR="00B150ED">
        <w:t>ą</w:t>
      </w:r>
      <w:r>
        <w:t xml:space="preserve"> </w:t>
      </w:r>
      <w:proofErr w:type="spellStart"/>
      <w:r>
        <w:t>Systematic</w:t>
      </w:r>
      <w:proofErr w:type="spellEnd"/>
      <w:r>
        <w:t xml:space="preserve"> </w:t>
      </w:r>
      <w:proofErr w:type="spellStart"/>
      <w:r>
        <w:t>Literature</w:t>
      </w:r>
      <w:proofErr w:type="spellEnd"/>
      <w:r>
        <w:t xml:space="preserve"> </w:t>
      </w:r>
      <w:proofErr w:type="spellStart"/>
      <w:r>
        <w:t>Review</w:t>
      </w:r>
      <w:proofErr w:type="spellEnd"/>
      <w:r>
        <w:t xml:space="preserve">. Celem tego badania jest analiza liczności wskazań konkretnych grup interesariuszy uczelni w tytułach i abstraktach recenzowanych artykułów naukowych dostępnych w uznanej bazie artykułów. Badanie takie przeprowadzono przy wykorzystaniu bazy </w:t>
      </w:r>
      <w:proofErr w:type="spellStart"/>
      <w:r>
        <w:t>Scopus</w:t>
      </w:r>
      <w:proofErr w:type="spellEnd"/>
      <w:r>
        <w:t xml:space="preserve"> w roku 2023.</w:t>
      </w:r>
      <w:r w:rsidR="00FA3FDC">
        <w:t xml:space="preserve"> D</w:t>
      </w:r>
      <w:r>
        <w:t>o dalszej analizy przyjęto wyniki otrzymane dla zapytania przedstawionego poniżej:</w:t>
      </w:r>
    </w:p>
    <w:p w14:paraId="54D6AD46" w14:textId="7E24BC7B" w:rsidR="009935B2" w:rsidRPr="005F7DE1" w:rsidRDefault="009935B2" w:rsidP="009935B2">
      <w:pPr>
        <w:rPr>
          <w:sz w:val="18"/>
          <w:szCs w:val="18"/>
          <w:lang w:val="en-GB"/>
        </w:rPr>
      </w:pPr>
      <w:r w:rsidRPr="00281B1D">
        <w:rPr>
          <w:sz w:val="16"/>
          <w:szCs w:val="16"/>
          <w:lang w:val="en-GB"/>
        </w:rPr>
        <w:t>(TITLE-ABS-KEY ("stakeholders in higher education") OR TITLE-ABS-KEY ("higher education stakeholders") OR TITLE-ABS-KEY ("university sta</w:t>
      </w:r>
      <w:r w:rsidRPr="00ED282A">
        <w:rPr>
          <w:sz w:val="16"/>
          <w:szCs w:val="16"/>
          <w:lang w:val="en-GB"/>
        </w:rPr>
        <w:t>keholders analysis") OR TITLE-ABS-KEY ("higher education institutions and their stakeholders") OR TITLE-ABS-KEY ("university stakeholders") OR TITLE-ABS-KEY ("stakeholders in universities") OR TITLE-ABS-KEY ("university stakeholders roles") OR TITLE-ABS-KEY ("Identifying stakeholders in higher education institutions") OR TITLE-ABS-KEY ("Stakeholder identification in universities")) AND ( LIMIT-TO ( SUBJAREA ,"SOCI") OR LIMIT-TO (SUBJAREA ,"BUSI") OR LIMIT-TO (SUBJAREA ,"ECON") OR LIMIT-TO (SUBJAREA ,"PSYC") OR LIMIT-TO (SUBJAREA ,"DECI") OR LIMIT-TO (SUBJAREA ,"MULT"))</w:t>
      </w:r>
    </w:p>
    <w:p w14:paraId="544B26B2" w14:textId="7C524C60" w:rsidR="009935B2" w:rsidRDefault="009935B2" w:rsidP="00ED282A">
      <w:pPr>
        <w:ind w:firstLine="0"/>
      </w:pPr>
      <w:r>
        <w:t>Tak sformułowane zapytanie poskutkowało otrzymaniem 479 wyników.</w:t>
      </w:r>
      <w:r w:rsidR="00ED282A">
        <w:t xml:space="preserve"> </w:t>
      </w:r>
      <w:r>
        <w:t xml:space="preserve">Po dokonaniu </w:t>
      </w:r>
      <w:r w:rsidR="00FA3FDC">
        <w:t xml:space="preserve">niezbędnych </w:t>
      </w:r>
      <w:proofErr w:type="spellStart"/>
      <w:r>
        <w:t>wyłączeń</w:t>
      </w:r>
      <w:proofErr w:type="spellEnd"/>
      <w:r>
        <w:t xml:space="preserve"> lista zawierała 474 artykuły.</w:t>
      </w:r>
      <w:r w:rsidR="00ED282A">
        <w:t xml:space="preserve"> </w:t>
      </w:r>
      <w:r>
        <w:t xml:space="preserve">Łącznie przeanalizowano zgodność z kontekstem odnoszącym się do interesariuszy uczelni 285 różnych fraz (słowa lub określenia składające się z kilku słów). </w:t>
      </w:r>
      <w:r w:rsidR="00FA3FDC">
        <w:t xml:space="preserve">Podsumowanie </w:t>
      </w:r>
      <w:r>
        <w:t xml:space="preserve">liczby wystąpień określeń odnoszących się do poszczególnych grup interesariuszy w zestawie badanych abstraktów </w:t>
      </w:r>
      <w:r w:rsidR="00FA3FDC">
        <w:t>przedstawiono w Tabeli </w:t>
      </w:r>
      <w:r w:rsidR="004C7234">
        <w:t>2</w:t>
      </w:r>
      <w:r>
        <w:t>.</w:t>
      </w:r>
    </w:p>
    <w:p w14:paraId="6218539A" w14:textId="1B8D475F" w:rsidR="009935B2" w:rsidRDefault="009935B2" w:rsidP="009935B2">
      <w:pPr>
        <w:pStyle w:val="Tytutabeli"/>
      </w:pPr>
      <w:bookmarkStart w:id="100" w:name="_Toc182910015"/>
      <w:bookmarkStart w:id="101" w:name="_Toc183082899"/>
      <w:r>
        <w:t xml:space="preserve">Tabela </w:t>
      </w:r>
      <w:fldSimple w:instr=" SEQ Tabela \* ARABIC ">
        <w:r w:rsidR="009F7D4A">
          <w:rPr>
            <w:noProof/>
          </w:rPr>
          <w:t>2</w:t>
        </w:r>
      </w:fldSimple>
      <w:r>
        <w:rPr>
          <w:noProof/>
        </w:rPr>
        <w:t>.</w:t>
      </w:r>
      <w:r>
        <w:t xml:space="preserve"> Podsumowanie liczności wystąpień określeń odnoszących się do interesariuszy uczelni w abstraktach analizowanych artykułów naukowych.</w:t>
      </w:r>
      <w:bookmarkEnd w:id="100"/>
      <w:bookmarkEnd w:id="101"/>
    </w:p>
    <w:tbl>
      <w:tblPr>
        <w:tblStyle w:val="Tabela-Siatka"/>
        <w:tblW w:w="0" w:type="auto"/>
        <w:tblLook w:val="04A0" w:firstRow="1" w:lastRow="0" w:firstColumn="1" w:lastColumn="0" w:noHBand="0" w:noVBand="1"/>
      </w:tblPr>
      <w:tblGrid>
        <w:gridCol w:w="5663"/>
        <w:gridCol w:w="3399"/>
      </w:tblGrid>
      <w:tr w:rsidR="00ED282A" w:rsidRPr="00F97B2C" w14:paraId="4D6AE7B0" w14:textId="77777777" w:rsidTr="00ED282A">
        <w:trPr>
          <w:cantSplit/>
          <w:tblHeader/>
        </w:trPr>
        <w:tc>
          <w:tcPr>
            <w:tcW w:w="5669" w:type="dxa"/>
          </w:tcPr>
          <w:p w14:paraId="5A4C2C16" w14:textId="77777777" w:rsidR="009935B2" w:rsidRPr="009D11B9" w:rsidRDefault="009935B2" w:rsidP="00E45F30">
            <w:pPr>
              <w:pStyle w:val="TekstTabeli"/>
              <w:keepNext/>
              <w:rPr>
                <w:b/>
                <w:bCs w:val="0"/>
                <w:sz w:val="16"/>
                <w:szCs w:val="18"/>
                <w:lang w:val="pl-PL"/>
                <w:rPrChange w:id="102" w:author="Tadeusz Szefler" w:date="2024-11-27T12:45:00Z" w16du:dateUtc="2024-11-27T11:45:00Z">
                  <w:rPr>
                    <w:b/>
                    <w:bCs w:val="0"/>
                    <w:sz w:val="16"/>
                    <w:szCs w:val="18"/>
                  </w:rPr>
                </w:rPrChange>
              </w:rPr>
            </w:pPr>
            <w:r w:rsidRPr="009D11B9">
              <w:rPr>
                <w:b/>
                <w:bCs w:val="0"/>
                <w:sz w:val="16"/>
                <w:szCs w:val="18"/>
                <w:lang w:val="pl-PL"/>
                <w:rPrChange w:id="103" w:author="Tadeusz Szefler" w:date="2024-11-27T12:45:00Z" w16du:dateUtc="2024-11-27T11:45:00Z">
                  <w:rPr>
                    <w:b/>
                    <w:bCs w:val="0"/>
                    <w:sz w:val="16"/>
                    <w:szCs w:val="18"/>
                  </w:rPr>
                </w:rPrChange>
              </w:rPr>
              <w:t>Grupa interesariuszy</w:t>
            </w:r>
          </w:p>
        </w:tc>
        <w:tc>
          <w:tcPr>
            <w:tcW w:w="3402" w:type="dxa"/>
          </w:tcPr>
          <w:p w14:paraId="37442C79" w14:textId="77777777" w:rsidR="009935B2" w:rsidRPr="00F97B2C" w:rsidRDefault="009935B2" w:rsidP="00E45F30">
            <w:pPr>
              <w:pStyle w:val="TekstTabeli"/>
              <w:keepNext/>
              <w:rPr>
                <w:b/>
                <w:bCs w:val="0"/>
                <w:sz w:val="16"/>
                <w:szCs w:val="18"/>
              </w:rPr>
            </w:pPr>
            <w:proofErr w:type="spellStart"/>
            <w:r w:rsidRPr="00F97B2C">
              <w:rPr>
                <w:b/>
                <w:bCs w:val="0"/>
                <w:sz w:val="16"/>
                <w:szCs w:val="18"/>
              </w:rPr>
              <w:t>Liczność</w:t>
            </w:r>
            <w:proofErr w:type="spellEnd"/>
            <w:r w:rsidRPr="00F97B2C">
              <w:rPr>
                <w:b/>
                <w:bCs w:val="0"/>
                <w:sz w:val="16"/>
                <w:szCs w:val="18"/>
              </w:rPr>
              <w:t xml:space="preserve"> </w:t>
            </w:r>
            <w:proofErr w:type="spellStart"/>
            <w:r w:rsidRPr="00F97B2C">
              <w:rPr>
                <w:b/>
                <w:bCs w:val="0"/>
                <w:sz w:val="16"/>
                <w:szCs w:val="18"/>
              </w:rPr>
              <w:t>wystąpień</w:t>
            </w:r>
            <w:proofErr w:type="spellEnd"/>
          </w:p>
        </w:tc>
      </w:tr>
      <w:tr w:rsidR="00ED282A" w:rsidRPr="00F97B2C" w14:paraId="72E816FD" w14:textId="77777777" w:rsidTr="00ED282A">
        <w:trPr>
          <w:cantSplit/>
        </w:trPr>
        <w:tc>
          <w:tcPr>
            <w:tcW w:w="5669" w:type="dxa"/>
            <w:vAlign w:val="center"/>
          </w:tcPr>
          <w:p w14:paraId="19471A97" w14:textId="77777777" w:rsidR="009935B2" w:rsidRPr="009D11B9" w:rsidRDefault="009935B2" w:rsidP="00E45F30">
            <w:pPr>
              <w:pStyle w:val="TekstTabeli"/>
              <w:rPr>
                <w:sz w:val="16"/>
                <w:szCs w:val="18"/>
                <w:lang w:val="pl-PL"/>
                <w:rPrChange w:id="104" w:author="Tadeusz Szefler" w:date="2024-11-27T12:45:00Z" w16du:dateUtc="2024-11-27T11:45:00Z">
                  <w:rPr>
                    <w:sz w:val="16"/>
                    <w:szCs w:val="18"/>
                  </w:rPr>
                </w:rPrChange>
              </w:rPr>
            </w:pPr>
            <w:r w:rsidRPr="009D11B9">
              <w:rPr>
                <w:sz w:val="16"/>
                <w:szCs w:val="18"/>
                <w:lang w:val="pl-PL"/>
                <w:rPrChange w:id="105" w:author="Tadeusz Szefler" w:date="2024-11-27T12:45:00Z" w16du:dateUtc="2024-11-27T11:45:00Z">
                  <w:rPr>
                    <w:sz w:val="16"/>
                    <w:szCs w:val="18"/>
                  </w:rPr>
                </w:rPrChange>
              </w:rPr>
              <w:t>Studenci</w:t>
            </w:r>
          </w:p>
        </w:tc>
        <w:tc>
          <w:tcPr>
            <w:tcW w:w="3402" w:type="dxa"/>
            <w:vAlign w:val="center"/>
          </w:tcPr>
          <w:p w14:paraId="57D3C98D" w14:textId="77777777" w:rsidR="009935B2" w:rsidRPr="00F97B2C" w:rsidRDefault="009935B2" w:rsidP="00E45F30">
            <w:pPr>
              <w:pStyle w:val="TekstTabeli"/>
              <w:rPr>
                <w:sz w:val="16"/>
                <w:szCs w:val="18"/>
              </w:rPr>
            </w:pPr>
            <w:r w:rsidRPr="00F97B2C">
              <w:rPr>
                <w:sz w:val="16"/>
                <w:szCs w:val="18"/>
              </w:rPr>
              <w:t>278</w:t>
            </w:r>
          </w:p>
        </w:tc>
      </w:tr>
      <w:tr w:rsidR="00ED282A" w:rsidRPr="00F97B2C" w14:paraId="132999F6" w14:textId="77777777" w:rsidTr="00ED282A">
        <w:trPr>
          <w:cantSplit/>
        </w:trPr>
        <w:tc>
          <w:tcPr>
            <w:tcW w:w="5669" w:type="dxa"/>
            <w:vAlign w:val="center"/>
          </w:tcPr>
          <w:p w14:paraId="4CC6CFE9" w14:textId="77777777" w:rsidR="009935B2" w:rsidRPr="009D11B9" w:rsidRDefault="009935B2" w:rsidP="00E45F30">
            <w:pPr>
              <w:pStyle w:val="TekstTabeli"/>
              <w:rPr>
                <w:sz w:val="16"/>
                <w:szCs w:val="18"/>
                <w:lang w:val="pl-PL"/>
                <w:rPrChange w:id="106" w:author="Tadeusz Szefler" w:date="2024-11-27T12:45:00Z" w16du:dateUtc="2024-11-27T11:45:00Z">
                  <w:rPr>
                    <w:sz w:val="16"/>
                    <w:szCs w:val="18"/>
                  </w:rPr>
                </w:rPrChange>
              </w:rPr>
            </w:pPr>
            <w:r w:rsidRPr="009D11B9">
              <w:rPr>
                <w:sz w:val="16"/>
                <w:szCs w:val="18"/>
                <w:lang w:val="pl-PL"/>
                <w:rPrChange w:id="107" w:author="Tadeusz Szefler" w:date="2024-11-27T12:45:00Z" w16du:dateUtc="2024-11-27T11:45:00Z">
                  <w:rPr>
                    <w:sz w:val="16"/>
                    <w:szCs w:val="18"/>
                  </w:rPr>
                </w:rPrChange>
              </w:rPr>
              <w:t>Wykładowcy / naukowcy</w:t>
            </w:r>
          </w:p>
        </w:tc>
        <w:tc>
          <w:tcPr>
            <w:tcW w:w="3402" w:type="dxa"/>
            <w:vAlign w:val="center"/>
          </w:tcPr>
          <w:p w14:paraId="0222FBFC" w14:textId="77777777" w:rsidR="009935B2" w:rsidRPr="00F97B2C" w:rsidRDefault="009935B2" w:rsidP="00E45F30">
            <w:pPr>
              <w:pStyle w:val="TekstTabeli"/>
              <w:rPr>
                <w:sz w:val="16"/>
                <w:szCs w:val="18"/>
              </w:rPr>
            </w:pPr>
            <w:r w:rsidRPr="00F97B2C">
              <w:rPr>
                <w:sz w:val="16"/>
                <w:szCs w:val="18"/>
              </w:rPr>
              <w:t>246</w:t>
            </w:r>
          </w:p>
        </w:tc>
      </w:tr>
      <w:tr w:rsidR="00ED282A" w:rsidRPr="00F97B2C" w14:paraId="4F18315E" w14:textId="77777777" w:rsidTr="00ED282A">
        <w:trPr>
          <w:cantSplit/>
        </w:trPr>
        <w:tc>
          <w:tcPr>
            <w:tcW w:w="5669" w:type="dxa"/>
            <w:vAlign w:val="center"/>
          </w:tcPr>
          <w:p w14:paraId="3E043AAD" w14:textId="77777777" w:rsidR="009935B2" w:rsidRPr="009D11B9" w:rsidRDefault="009935B2" w:rsidP="00E45F30">
            <w:pPr>
              <w:pStyle w:val="TekstTabeli"/>
              <w:rPr>
                <w:sz w:val="16"/>
                <w:szCs w:val="18"/>
                <w:lang w:val="pl-PL"/>
                <w:rPrChange w:id="108" w:author="Tadeusz Szefler" w:date="2024-11-27T12:45:00Z" w16du:dateUtc="2024-11-27T11:45:00Z">
                  <w:rPr>
                    <w:sz w:val="16"/>
                    <w:szCs w:val="18"/>
                  </w:rPr>
                </w:rPrChange>
              </w:rPr>
            </w:pPr>
            <w:r w:rsidRPr="009D11B9">
              <w:rPr>
                <w:sz w:val="16"/>
                <w:szCs w:val="18"/>
                <w:lang w:val="pl-PL"/>
                <w:rPrChange w:id="109" w:author="Tadeusz Szefler" w:date="2024-11-27T12:45:00Z" w16du:dateUtc="2024-11-27T11:45:00Z">
                  <w:rPr>
                    <w:sz w:val="16"/>
                    <w:szCs w:val="18"/>
                  </w:rPr>
                </w:rPrChange>
              </w:rPr>
              <w:t>Przedstawiciele władz uczelni</w:t>
            </w:r>
          </w:p>
        </w:tc>
        <w:tc>
          <w:tcPr>
            <w:tcW w:w="3402" w:type="dxa"/>
            <w:vAlign w:val="center"/>
          </w:tcPr>
          <w:p w14:paraId="434BD431" w14:textId="77777777" w:rsidR="009935B2" w:rsidRPr="00F97B2C" w:rsidRDefault="009935B2" w:rsidP="00E45F30">
            <w:pPr>
              <w:pStyle w:val="TekstTabeli"/>
              <w:rPr>
                <w:sz w:val="16"/>
                <w:szCs w:val="18"/>
              </w:rPr>
            </w:pPr>
            <w:r w:rsidRPr="00F97B2C">
              <w:rPr>
                <w:sz w:val="16"/>
                <w:szCs w:val="18"/>
              </w:rPr>
              <w:t>167</w:t>
            </w:r>
          </w:p>
        </w:tc>
      </w:tr>
      <w:tr w:rsidR="00ED282A" w:rsidRPr="00F97B2C" w14:paraId="75BC8C3E" w14:textId="77777777" w:rsidTr="00ED282A">
        <w:trPr>
          <w:cantSplit/>
        </w:trPr>
        <w:tc>
          <w:tcPr>
            <w:tcW w:w="5669" w:type="dxa"/>
            <w:vAlign w:val="center"/>
          </w:tcPr>
          <w:p w14:paraId="6E2ACD9E" w14:textId="77777777" w:rsidR="009935B2" w:rsidRPr="009D11B9" w:rsidRDefault="009935B2" w:rsidP="00E45F30">
            <w:pPr>
              <w:pStyle w:val="TekstTabeli"/>
              <w:rPr>
                <w:sz w:val="16"/>
                <w:szCs w:val="18"/>
                <w:lang w:val="pl-PL"/>
                <w:rPrChange w:id="110" w:author="Tadeusz Szefler" w:date="2024-11-27T12:45:00Z" w16du:dateUtc="2024-11-27T11:45:00Z">
                  <w:rPr>
                    <w:sz w:val="16"/>
                    <w:szCs w:val="18"/>
                  </w:rPr>
                </w:rPrChange>
              </w:rPr>
            </w:pPr>
            <w:r w:rsidRPr="009D11B9">
              <w:rPr>
                <w:sz w:val="16"/>
                <w:szCs w:val="18"/>
                <w:lang w:val="pl-PL"/>
                <w:rPrChange w:id="111" w:author="Tadeusz Szefler" w:date="2024-11-27T12:45:00Z" w16du:dateUtc="2024-11-27T11:45:00Z">
                  <w:rPr>
                    <w:sz w:val="16"/>
                    <w:szCs w:val="18"/>
                  </w:rPr>
                </w:rPrChange>
              </w:rPr>
              <w:t>Społeczeństwo / media / otoczenie</w:t>
            </w:r>
          </w:p>
        </w:tc>
        <w:tc>
          <w:tcPr>
            <w:tcW w:w="3402" w:type="dxa"/>
            <w:vAlign w:val="center"/>
          </w:tcPr>
          <w:p w14:paraId="7B1F2ADE" w14:textId="77777777" w:rsidR="009935B2" w:rsidRPr="00F97B2C" w:rsidRDefault="009935B2" w:rsidP="00E45F30">
            <w:pPr>
              <w:pStyle w:val="TekstTabeli"/>
              <w:rPr>
                <w:sz w:val="16"/>
                <w:szCs w:val="18"/>
              </w:rPr>
            </w:pPr>
            <w:r w:rsidRPr="00F97B2C">
              <w:rPr>
                <w:sz w:val="16"/>
                <w:szCs w:val="18"/>
              </w:rPr>
              <w:t>92</w:t>
            </w:r>
          </w:p>
        </w:tc>
      </w:tr>
      <w:tr w:rsidR="00ED282A" w:rsidRPr="00F97B2C" w14:paraId="25A40638" w14:textId="77777777" w:rsidTr="00ED282A">
        <w:trPr>
          <w:cantSplit/>
        </w:trPr>
        <w:tc>
          <w:tcPr>
            <w:tcW w:w="5669" w:type="dxa"/>
            <w:vAlign w:val="center"/>
          </w:tcPr>
          <w:p w14:paraId="5D5D21A1" w14:textId="71D9AE57" w:rsidR="009935B2" w:rsidRPr="009D11B9" w:rsidRDefault="009935B2" w:rsidP="00E45F30">
            <w:pPr>
              <w:pStyle w:val="TekstTabeli"/>
              <w:rPr>
                <w:sz w:val="16"/>
                <w:szCs w:val="18"/>
                <w:lang w:val="pl-PL"/>
              </w:rPr>
            </w:pPr>
            <w:r w:rsidRPr="009D11B9">
              <w:rPr>
                <w:sz w:val="16"/>
                <w:szCs w:val="18"/>
                <w:lang w:val="pl-PL"/>
              </w:rPr>
              <w:t>Przedstawiciele władz państwowych (regionalnych i centralnych)</w:t>
            </w:r>
          </w:p>
        </w:tc>
        <w:tc>
          <w:tcPr>
            <w:tcW w:w="3402" w:type="dxa"/>
            <w:vAlign w:val="center"/>
          </w:tcPr>
          <w:p w14:paraId="58E0081C" w14:textId="77777777" w:rsidR="009935B2" w:rsidRPr="00F97B2C" w:rsidRDefault="009935B2" w:rsidP="00E45F30">
            <w:pPr>
              <w:pStyle w:val="TekstTabeli"/>
              <w:rPr>
                <w:sz w:val="16"/>
                <w:szCs w:val="18"/>
              </w:rPr>
            </w:pPr>
            <w:r w:rsidRPr="00F97B2C">
              <w:rPr>
                <w:sz w:val="16"/>
                <w:szCs w:val="18"/>
              </w:rPr>
              <w:t>92</w:t>
            </w:r>
          </w:p>
        </w:tc>
      </w:tr>
      <w:tr w:rsidR="00ED282A" w:rsidRPr="00F97B2C" w14:paraId="0CEC78EF" w14:textId="77777777" w:rsidTr="00ED282A">
        <w:trPr>
          <w:cantSplit/>
        </w:trPr>
        <w:tc>
          <w:tcPr>
            <w:tcW w:w="5669" w:type="dxa"/>
            <w:vAlign w:val="center"/>
          </w:tcPr>
          <w:p w14:paraId="208F6956" w14:textId="77777777" w:rsidR="009935B2" w:rsidRPr="009D11B9" w:rsidRDefault="009935B2" w:rsidP="00E45F30">
            <w:pPr>
              <w:pStyle w:val="TekstTabeli"/>
              <w:rPr>
                <w:sz w:val="16"/>
                <w:szCs w:val="18"/>
                <w:lang w:val="pl-PL"/>
                <w:rPrChange w:id="112" w:author="Tadeusz Szefler" w:date="2024-11-27T12:45:00Z" w16du:dateUtc="2024-11-27T11:45:00Z">
                  <w:rPr>
                    <w:sz w:val="16"/>
                    <w:szCs w:val="18"/>
                  </w:rPr>
                </w:rPrChange>
              </w:rPr>
            </w:pPr>
            <w:r w:rsidRPr="009D11B9">
              <w:rPr>
                <w:sz w:val="16"/>
                <w:szCs w:val="18"/>
                <w:lang w:val="pl-PL"/>
                <w:rPrChange w:id="113" w:author="Tadeusz Szefler" w:date="2024-11-27T12:45:00Z" w16du:dateUtc="2024-11-27T11:45:00Z">
                  <w:rPr>
                    <w:sz w:val="16"/>
                    <w:szCs w:val="18"/>
                  </w:rPr>
                </w:rPrChange>
              </w:rPr>
              <w:t>Pracodawcy / przedsiębiorcy / przedstawiciele biznesu</w:t>
            </w:r>
          </w:p>
        </w:tc>
        <w:tc>
          <w:tcPr>
            <w:tcW w:w="3402" w:type="dxa"/>
            <w:vAlign w:val="center"/>
          </w:tcPr>
          <w:p w14:paraId="38C8DDA9" w14:textId="77777777" w:rsidR="009935B2" w:rsidRPr="00F97B2C" w:rsidRDefault="009935B2" w:rsidP="00E45F30">
            <w:pPr>
              <w:pStyle w:val="TekstTabeli"/>
              <w:rPr>
                <w:sz w:val="16"/>
                <w:szCs w:val="18"/>
              </w:rPr>
            </w:pPr>
            <w:r w:rsidRPr="00F97B2C">
              <w:rPr>
                <w:sz w:val="16"/>
                <w:szCs w:val="18"/>
              </w:rPr>
              <w:t>63</w:t>
            </w:r>
          </w:p>
        </w:tc>
      </w:tr>
      <w:tr w:rsidR="00ED282A" w:rsidRPr="00F97B2C" w14:paraId="0D59B213" w14:textId="77777777" w:rsidTr="00ED282A">
        <w:trPr>
          <w:cantSplit/>
        </w:trPr>
        <w:tc>
          <w:tcPr>
            <w:tcW w:w="5669" w:type="dxa"/>
            <w:vAlign w:val="center"/>
          </w:tcPr>
          <w:p w14:paraId="66E828D0" w14:textId="77777777" w:rsidR="009935B2" w:rsidRPr="009D11B9" w:rsidRDefault="009935B2" w:rsidP="00E45F30">
            <w:pPr>
              <w:pStyle w:val="TekstTabeli"/>
              <w:rPr>
                <w:sz w:val="16"/>
                <w:szCs w:val="18"/>
                <w:lang w:val="pl-PL"/>
                <w:rPrChange w:id="114" w:author="Tadeusz Szefler" w:date="2024-11-27T12:45:00Z" w16du:dateUtc="2024-11-27T11:45:00Z">
                  <w:rPr>
                    <w:sz w:val="16"/>
                    <w:szCs w:val="18"/>
                  </w:rPr>
                </w:rPrChange>
              </w:rPr>
            </w:pPr>
            <w:r w:rsidRPr="009D11B9">
              <w:rPr>
                <w:sz w:val="16"/>
                <w:szCs w:val="18"/>
                <w:lang w:val="pl-PL"/>
                <w:rPrChange w:id="115" w:author="Tadeusz Szefler" w:date="2024-11-27T12:45:00Z" w16du:dateUtc="2024-11-27T11:45:00Z">
                  <w:rPr>
                    <w:sz w:val="16"/>
                    <w:szCs w:val="18"/>
                  </w:rPr>
                </w:rPrChange>
              </w:rPr>
              <w:t>Pracownicy administracyjni uczelni</w:t>
            </w:r>
          </w:p>
        </w:tc>
        <w:tc>
          <w:tcPr>
            <w:tcW w:w="3402" w:type="dxa"/>
            <w:vAlign w:val="center"/>
          </w:tcPr>
          <w:p w14:paraId="7372920B" w14:textId="77777777" w:rsidR="009935B2" w:rsidRPr="00F97B2C" w:rsidRDefault="009935B2" w:rsidP="00E45F30">
            <w:pPr>
              <w:pStyle w:val="TekstTabeli"/>
              <w:rPr>
                <w:sz w:val="16"/>
                <w:szCs w:val="18"/>
              </w:rPr>
            </w:pPr>
            <w:r w:rsidRPr="00F97B2C">
              <w:rPr>
                <w:sz w:val="16"/>
                <w:szCs w:val="18"/>
              </w:rPr>
              <w:t>49</w:t>
            </w:r>
          </w:p>
        </w:tc>
      </w:tr>
      <w:tr w:rsidR="00ED282A" w:rsidRPr="00F97B2C" w14:paraId="1B1259AB" w14:textId="77777777" w:rsidTr="00ED282A">
        <w:trPr>
          <w:cantSplit/>
        </w:trPr>
        <w:tc>
          <w:tcPr>
            <w:tcW w:w="5669" w:type="dxa"/>
            <w:vAlign w:val="center"/>
          </w:tcPr>
          <w:p w14:paraId="451142F7" w14:textId="77777777" w:rsidR="009935B2" w:rsidRPr="009D11B9" w:rsidRDefault="009935B2" w:rsidP="00E45F30">
            <w:pPr>
              <w:pStyle w:val="TekstTabeli"/>
              <w:rPr>
                <w:sz w:val="16"/>
                <w:szCs w:val="18"/>
                <w:lang w:val="pl-PL"/>
                <w:rPrChange w:id="116" w:author="Tadeusz Szefler" w:date="2024-11-27T12:45:00Z" w16du:dateUtc="2024-11-27T11:45:00Z">
                  <w:rPr>
                    <w:sz w:val="16"/>
                    <w:szCs w:val="18"/>
                  </w:rPr>
                </w:rPrChange>
              </w:rPr>
            </w:pPr>
            <w:r w:rsidRPr="009D11B9">
              <w:rPr>
                <w:sz w:val="16"/>
                <w:szCs w:val="18"/>
                <w:lang w:val="pl-PL"/>
                <w:rPrChange w:id="117" w:author="Tadeusz Szefler" w:date="2024-11-27T12:45:00Z" w16du:dateUtc="2024-11-27T11:45:00Z">
                  <w:rPr>
                    <w:sz w:val="16"/>
                    <w:szCs w:val="18"/>
                  </w:rPr>
                </w:rPrChange>
              </w:rPr>
              <w:t>Absolwenci</w:t>
            </w:r>
          </w:p>
        </w:tc>
        <w:tc>
          <w:tcPr>
            <w:tcW w:w="3402" w:type="dxa"/>
            <w:vAlign w:val="center"/>
          </w:tcPr>
          <w:p w14:paraId="4242E32F" w14:textId="77777777" w:rsidR="009935B2" w:rsidRPr="00F97B2C" w:rsidRDefault="009935B2" w:rsidP="00E45F30">
            <w:pPr>
              <w:pStyle w:val="TekstTabeli"/>
              <w:rPr>
                <w:sz w:val="16"/>
                <w:szCs w:val="18"/>
              </w:rPr>
            </w:pPr>
            <w:r w:rsidRPr="00F97B2C">
              <w:rPr>
                <w:sz w:val="16"/>
                <w:szCs w:val="18"/>
              </w:rPr>
              <w:t>40</w:t>
            </w:r>
          </w:p>
        </w:tc>
      </w:tr>
      <w:tr w:rsidR="00ED282A" w:rsidRPr="00F97B2C" w14:paraId="0C447117" w14:textId="77777777" w:rsidTr="00ED282A">
        <w:trPr>
          <w:cantSplit/>
        </w:trPr>
        <w:tc>
          <w:tcPr>
            <w:tcW w:w="5669" w:type="dxa"/>
            <w:vAlign w:val="center"/>
          </w:tcPr>
          <w:p w14:paraId="2A06B590" w14:textId="77777777" w:rsidR="009935B2" w:rsidRPr="009D11B9" w:rsidRDefault="009935B2" w:rsidP="00E45F30">
            <w:pPr>
              <w:pStyle w:val="TekstTabeli"/>
              <w:rPr>
                <w:sz w:val="16"/>
                <w:szCs w:val="18"/>
                <w:lang w:val="pl-PL"/>
                <w:rPrChange w:id="118" w:author="Tadeusz Szefler" w:date="2024-11-27T12:45:00Z" w16du:dateUtc="2024-11-27T11:45:00Z">
                  <w:rPr>
                    <w:sz w:val="16"/>
                    <w:szCs w:val="18"/>
                  </w:rPr>
                </w:rPrChange>
              </w:rPr>
            </w:pPr>
            <w:r w:rsidRPr="009D11B9">
              <w:rPr>
                <w:sz w:val="16"/>
                <w:szCs w:val="18"/>
                <w:lang w:val="pl-PL"/>
                <w:rPrChange w:id="119" w:author="Tadeusz Szefler" w:date="2024-11-27T12:45:00Z" w16du:dateUtc="2024-11-27T11:45:00Z">
                  <w:rPr>
                    <w:sz w:val="16"/>
                    <w:szCs w:val="18"/>
                  </w:rPr>
                </w:rPrChange>
              </w:rPr>
              <w:t>Rodzice / opiekunowie studentów / rodziny</w:t>
            </w:r>
          </w:p>
        </w:tc>
        <w:tc>
          <w:tcPr>
            <w:tcW w:w="3402" w:type="dxa"/>
            <w:vAlign w:val="center"/>
          </w:tcPr>
          <w:p w14:paraId="5E7010E1" w14:textId="77777777" w:rsidR="009935B2" w:rsidRPr="00F97B2C" w:rsidRDefault="009935B2" w:rsidP="00E45F30">
            <w:pPr>
              <w:pStyle w:val="TekstTabeli"/>
              <w:rPr>
                <w:sz w:val="16"/>
                <w:szCs w:val="18"/>
              </w:rPr>
            </w:pPr>
            <w:r w:rsidRPr="00F97B2C">
              <w:rPr>
                <w:sz w:val="16"/>
                <w:szCs w:val="18"/>
              </w:rPr>
              <w:t>24</w:t>
            </w:r>
          </w:p>
        </w:tc>
      </w:tr>
      <w:tr w:rsidR="00ED282A" w:rsidRPr="00F97B2C" w14:paraId="076F9D78" w14:textId="77777777" w:rsidTr="00ED282A">
        <w:trPr>
          <w:cantSplit/>
        </w:trPr>
        <w:tc>
          <w:tcPr>
            <w:tcW w:w="5669" w:type="dxa"/>
            <w:vAlign w:val="center"/>
          </w:tcPr>
          <w:p w14:paraId="38B341AB" w14:textId="77777777" w:rsidR="009935B2" w:rsidRPr="009D11B9" w:rsidRDefault="009935B2" w:rsidP="00E45F30">
            <w:pPr>
              <w:pStyle w:val="TekstTabeli"/>
              <w:rPr>
                <w:sz w:val="16"/>
                <w:szCs w:val="18"/>
                <w:lang w:val="pl-PL"/>
                <w:rPrChange w:id="120" w:author="Tadeusz Szefler" w:date="2024-11-27T12:45:00Z" w16du:dateUtc="2024-11-27T11:45:00Z">
                  <w:rPr>
                    <w:sz w:val="16"/>
                    <w:szCs w:val="18"/>
                  </w:rPr>
                </w:rPrChange>
              </w:rPr>
            </w:pPr>
            <w:r w:rsidRPr="009D11B9">
              <w:rPr>
                <w:sz w:val="16"/>
                <w:szCs w:val="18"/>
                <w:lang w:val="pl-PL"/>
                <w:rPrChange w:id="121" w:author="Tadeusz Szefler" w:date="2024-11-27T12:45:00Z" w16du:dateUtc="2024-11-27T11:45:00Z">
                  <w:rPr>
                    <w:sz w:val="16"/>
                    <w:szCs w:val="18"/>
                  </w:rPr>
                </w:rPrChange>
              </w:rPr>
              <w:t>Partnerstwa / współprace (przedstawiciele)</w:t>
            </w:r>
          </w:p>
        </w:tc>
        <w:tc>
          <w:tcPr>
            <w:tcW w:w="3402" w:type="dxa"/>
            <w:vAlign w:val="center"/>
          </w:tcPr>
          <w:p w14:paraId="4FEB0D72" w14:textId="77777777" w:rsidR="009935B2" w:rsidRPr="00F97B2C" w:rsidRDefault="009935B2" w:rsidP="00E45F30">
            <w:pPr>
              <w:pStyle w:val="TekstTabeli"/>
              <w:rPr>
                <w:sz w:val="16"/>
                <w:szCs w:val="18"/>
              </w:rPr>
            </w:pPr>
            <w:r w:rsidRPr="00F97B2C">
              <w:rPr>
                <w:sz w:val="16"/>
                <w:szCs w:val="18"/>
              </w:rPr>
              <w:t>23</w:t>
            </w:r>
          </w:p>
        </w:tc>
      </w:tr>
      <w:tr w:rsidR="00ED282A" w:rsidRPr="00F97B2C" w14:paraId="15742FAD" w14:textId="77777777" w:rsidTr="00ED282A">
        <w:trPr>
          <w:cantSplit/>
        </w:trPr>
        <w:tc>
          <w:tcPr>
            <w:tcW w:w="5669" w:type="dxa"/>
            <w:vAlign w:val="center"/>
          </w:tcPr>
          <w:p w14:paraId="5FF8A9E8" w14:textId="77777777" w:rsidR="009935B2" w:rsidRPr="009D11B9" w:rsidRDefault="009935B2" w:rsidP="00E45F30">
            <w:pPr>
              <w:pStyle w:val="TekstTabeli"/>
              <w:keepNext/>
              <w:rPr>
                <w:sz w:val="16"/>
                <w:szCs w:val="18"/>
                <w:lang w:val="pl-PL"/>
                <w:rPrChange w:id="122" w:author="Tadeusz Szefler" w:date="2024-11-27T12:45:00Z" w16du:dateUtc="2024-11-27T11:45:00Z">
                  <w:rPr>
                    <w:sz w:val="16"/>
                    <w:szCs w:val="18"/>
                  </w:rPr>
                </w:rPrChange>
              </w:rPr>
            </w:pPr>
            <w:r w:rsidRPr="009D11B9">
              <w:rPr>
                <w:sz w:val="16"/>
                <w:szCs w:val="18"/>
                <w:lang w:val="pl-PL"/>
                <w:rPrChange w:id="123" w:author="Tadeusz Szefler" w:date="2024-11-27T12:45:00Z" w16du:dateUtc="2024-11-27T11:45:00Z">
                  <w:rPr>
                    <w:sz w:val="16"/>
                    <w:szCs w:val="18"/>
                  </w:rPr>
                </w:rPrChange>
              </w:rPr>
              <w:t>Dostawcy uczelni</w:t>
            </w:r>
          </w:p>
        </w:tc>
        <w:tc>
          <w:tcPr>
            <w:tcW w:w="3402" w:type="dxa"/>
            <w:vAlign w:val="center"/>
          </w:tcPr>
          <w:p w14:paraId="619B14A7" w14:textId="77777777" w:rsidR="009935B2" w:rsidRPr="00F97B2C" w:rsidRDefault="009935B2" w:rsidP="00E45F30">
            <w:pPr>
              <w:pStyle w:val="TekstTabeli"/>
              <w:keepNext/>
              <w:rPr>
                <w:sz w:val="16"/>
                <w:szCs w:val="18"/>
              </w:rPr>
            </w:pPr>
            <w:r w:rsidRPr="00F97B2C">
              <w:rPr>
                <w:sz w:val="16"/>
                <w:szCs w:val="18"/>
              </w:rPr>
              <w:t>5</w:t>
            </w:r>
          </w:p>
        </w:tc>
      </w:tr>
    </w:tbl>
    <w:p w14:paraId="2555ADA1" w14:textId="77777777" w:rsidR="009935B2" w:rsidRPr="00ED282A" w:rsidRDefault="009935B2" w:rsidP="009935B2">
      <w:pPr>
        <w:pStyle w:val="rdo"/>
        <w:rPr>
          <w:lang w:val="pl-PL"/>
        </w:rPr>
      </w:pPr>
      <w:r w:rsidRPr="00ED282A">
        <w:rPr>
          <w:lang w:val="pl-PL"/>
        </w:rPr>
        <w:t>Źródło: opracowanie własne</w:t>
      </w:r>
    </w:p>
    <w:p w14:paraId="75EC486F" w14:textId="2A24AECA" w:rsidR="00831A07" w:rsidRPr="00D256F3" w:rsidRDefault="00831A07" w:rsidP="00D5197D">
      <w:r>
        <w:t>Utrzymywanie odpowiednich relacji z interesariuszami uczelni jest bardzo istotne w kontekście zapewniania odpowiedniego poziom</w:t>
      </w:r>
      <w:r w:rsidR="00ED282A">
        <w:t>u</w:t>
      </w:r>
      <w:r>
        <w:t xml:space="preserve"> satysfakcji z efektów jej działań.</w:t>
      </w:r>
      <w:r w:rsidR="00FA3FDC">
        <w:t xml:space="preserve"> </w:t>
      </w:r>
      <w:r>
        <w:t xml:space="preserve">Miara satysfakcji jest szczególnie istotną miarą jakości usług. Jest to również podkreślone w normie ISO 21001, gdzie już na wstępie (rozdz. 1) zwiększenie satysfakcji uczniów oraz innych beneficjentów jest wyraźnie wymienione wśród celów SZOE. </w:t>
      </w:r>
      <w:r w:rsidR="002630F8">
        <w:t>Po analizie wymagań tej normy</w:t>
      </w:r>
      <w:r>
        <w:t xml:space="preserve"> można stwierdzić, że </w:t>
      </w:r>
      <w:r w:rsidR="002630F8">
        <w:t xml:space="preserve">proponowane w niej </w:t>
      </w:r>
      <w:r>
        <w:t xml:space="preserve">podejście </w:t>
      </w:r>
      <w:r w:rsidR="002630F8">
        <w:t xml:space="preserve">do zarządzania </w:t>
      </w:r>
      <w:r>
        <w:t xml:space="preserve">to </w:t>
      </w:r>
      <w:proofErr w:type="spellStart"/>
      <w:r>
        <w:t>interesariuszocentryzm</w:t>
      </w:r>
      <w:proofErr w:type="spellEnd"/>
      <w:r>
        <w:t xml:space="preserve"> poprzez analogię do </w:t>
      </w:r>
      <w:proofErr w:type="spellStart"/>
      <w:r>
        <w:t>klientocentryzmu</w:t>
      </w:r>
      <w:proofErr w:type="spellEnd"/>
      <w:r>
        <w:t xml:space="preserve"> promowanego w klasycznych ujęciach TQM</w:t>
      </w:r>
      <w:r w:rsidR="002630F8">
        <w:t xml:space="preserve"> (np. I</w:t>
      </w:r>
      <w:r>
        <w:t>SO 9001</w:t>
      </w:r>
      <w:r w:rsidR="002630F8">
        <w:t>)</w:t>
      </w:r>
      <w:r>
        <w:t>.</w:t>
      </w:r>
    </w:p>
    <w:p w14:paraId="6275EC73" w14:textId="5FF68CED" w:rsidR="00CA5D5E" w:rsidRDefault="00CA5D5E" w:rsidP="00CA5D5E">
      <w:pPr>
        <w:pStyle w:val="Nagwek1"/>
      </w:pPr>
      <w:bookmarkStart w:id="124" w:name="_Toc183277613"/>
      <w:r>
        <w:t>Pomiar satysfakcji interesariuszy – wybrane wyniki</w:t>
      </w:r>
      <w:bookmarkEnd w:id="124"/>
    </w:p>
    <w:p w14:paraId="0DCF878A" w14:textId="14B36C72" w:rsidR="00961DB7" w:rsidRPr="00684943" w:rsidRDefault="00961DB7" w:rsidP="00961DB7">
      <w:r w:rsidRPr="00EE7563">
        <w:t xml:space="preserve">Celem badania jakościowego było poznanie opinii formułowanych przez różnych interesariuszy uczelni nt. roli różnych grup interesariuszy dla uczelni, jakości usług uczelni, indywidualnego postrzegania wartości usług uczelni, różnic pomiędzy uczelniami, czynników wpływających na różnice postrzegania uczelni uważanych za lepsze i gorsze, a także indywidualnego postrzegania związku pomiędzy jakością usług uczelni, satysfakcją z tych usług oraz zarobkami absolwentów. </w:t>
      </w:r>
      <w:r>
        <w:t xml:space="preserve">Wybór grup interesariuszy został dokonany na podstawie </w:t>
      </w:r>
      <w:r w:rsidR="00DA137F">
        <w:t>wyników z analizy literatury</w:t>
      </w:r>
      <w:r>
        <w:t xml:space="preserve">. </w:t>
      </w:r>
      <w:r w:rsidRPr="00EE7563">
        <w:t>Grupy interesariuszy wybrane d</w:t>
      </w:r>
      <w:r w:rsidRPr="00684943">
        <w:t>o badań pomiaru satysfakcji przedstawiono w Tabeli</w:t>
      </w:r>
      <w:r>
        <w:t> </w:t>
      </w:r>
      <w:r w:rsidR="001136A3">
        <w:t>3</w:t>
      </w:r>
      <w:r>
        <w:t xml:space="preserve">. </w:t>
      </w:r>
    </w:p>
    <w:p w14:paraId="6D8F6BC8" w14:textId="29FB0F7C" w:rsidR="00961DB7" w:rsidRPr="00684943" w:rsidRDefault="00961DB7" w:rsidP="00961DB7">
      <w:pPr>
        <w:pStyle w:val="Tytutabeli"/>
      </w:pPr>
      <w:bookmarkStart w:id="125" w:name="_Ref182928887"/>
      <w:bookmarkStart w:id="126" w:name="_Toc182910016"/>
      <w:bookmarkStart w:id="127" w:name="_Toc183082900"/>
      <w:r w:rsidRPr="00684943">
        <w:t xml:space="preserve">Tabela </w:t>
      </w:r>
      <w:fldSimple w:instr=" SEQ Tabela \* ARABIC ">
        <w:r w:rsidR="009F7D4A">
          <w:rPr>
            <w:noProof/>
          </w:rPr>
          <w:t>3</w:t>
        </w:r>
      </w:fldSimple>
      <w:bookmarkEnd w:id="125"/>
      <w:r>
        <w:rPr>
          <w:noProof/>
        </w:rPr>
        <w:t>.</w:t>
      </w:r>
      <w:r w:rsidRPr="00684943">
        <w:t xml:space="preserve"> Wybrane grupy interesariuszy uwzględnione w badaniu satysfakcji interesariuszy polskich uczelni technicznych</w:t>
      </w:r>
      <w:bookmarkEnd w:id="126"/>
      <w:bookmarkEnd w:id="127"/>
    </w:p>
    <w:tbl>
      <w:tblPr>
        <w:tblStyle w:val="Tabela-Siatka"/>
        <w:tblW w:w="0" w:type="auto"/>
        <w:tblLook w:val="04A0" w:firstRow="1" w:lastRow="0" w:firstColumn="1" w:lastColumn="0" w:noHBand="0" w:noVBand="1"/>
      </w:tblPr>
      <w:tblGrid>
        <w:gridCol w:w="3115"/>
        <w:gridCol w:w="5947"/>
      </w:tblGrid>
      <w:tr w:rsidR="00961DB7" w:rsidRPr="00F97B2C" w14:paraId="3723A84A" w14:textId="77777777" w:rsidTr="00F60234">
        <w:trPr>
          <w:cantSplit/>
          <w:tblHeader/>
        </w:trPr>
        <w:tc>
          <w:tcPr>
            <w:tcW w:w="3118" w:type="dxa"/>
          </w:tcPr>
          <w:p w14:paraId="3226CFC4" w14:textId="77777777" w:rsidR="00961DB7" w:rsidRPr="00F97B2C" w:rsidRDefault="00961DB7" w:rsidP="00F60234">
            <w:pPr>
              <w:pStyle w:val="TekstTabeli"/>
              <w:keepNext/>
              <w:rPr>
                <w:b/>
                <w:bCs w:val="0"/>
                <w:sz w:val="16"/>
                <w:szCs w:val="18"/>
                <w:lang w:val="pl-PL"/>
              </w:rPr>
            </w:pPr>
            <w:r w:rsidRPr="00F97B2C">
              <w:rPr>
                <w:b/>
                <w:bCs w:val="0"/>
                <w:sz w:val="16"/>
                <w:szCs w:val="18"/>
                <w:lang w:val="pl-PL"/>
              </w:rPr>
              <w:t>Nazwa grupy interesariuszy</w:t>
            </w:r>
          </w:p>
        </w:tc>
        <w:tc>
          <w:tcPr>
            <w:tcW w:w="5953" w:type="dxa"/>
          </w:tcPr>
          <w:p w14:paraId="15FD72A4" w14:textId="77777777" w:rsidR="00961DB7" w:rsidRPr="00F97B2C" w:rsidRDefault="00961DB7" w:rsidP="00F60234">
            <w:pPr>
              <w:pStyle w:val="TekstTabeli"/>
              <w:keepNext/>
              <w:rPr>
                <w:b/>
                <w:bCs w:val="0"/>
                <w:sz w:val="16"/>
                <w:szCs w:val="18"/>
                <w:lang w:val="pl-PL"/>
              </w:rPr>
            </w:pPr>
            <w:r w:rsidRPr="00F97B2C">
              <w:rPr>
                <w:b/>
                <w:bCs w:val="0"/>
                <w:sz w:val="16"/>
                <w:szCs w:val="18"/>
                <w:lang w:val="pl-PL"/>
              </w:rPr>
              <w:t>Opis</w:t>
            </w:r>
          </w:p>
        </w:tc>
      </w:tr>
      <w:tr w:rsidR="00961DB7" w:rsidRPr="00F97B2C" w14:paraId="60DBF926" w14:textId="77777777" w:rsidTr="00F60234">
        <w:trPr>
          <w:cantSplit/>
        </w:trPr>
        <w:tc>
          <w:tcPr>
            <w:tcW w:w="3118" w:type="dxa"/>
            <w:vAlign w:val="center"/>
          </w:tcPr>
          <w:p w14:paraId="6DFBE6E3" w14:textId="77777777" w:rsidR="00961DB7" w:rsidRPr="00F97B2C" w:rsidRDefault="00961DB7" w:rsidP="00F60234">
            <w:pPr>
              <w:pStyle w:val="TekstTabeli"/>
              <w:rPr>
                <w:sz w:val="16"/>
                <w:szCs w:val="18"/>
                <w:lang w:val="pl-PL"/>
              </w:rPr>
            </w:pPr>
            <w:r w:rsidRPr="00F97B2C">
              <w:rPr>
                <w:sz w:val="16"/>
                <w:szCs w:val="18"/>
                <w:lang w:val="pl-PL"/>
              </w:rPr>
              <w:t>Studenci</w:t>
            </w:r>
          </w:p>
        </w:tc>
        <w:tc>
          <w:tcPr>
            <w:tcW w:w="5953" w:type="dxa"/>
          </w:tcPr>
          <w:p w14:paraId="73D581A8" w14:textId="77777777" w:rsidR="00961DB7" w:rsidRPr="00F97B2C" w:rsidRDefault="00961DB7" w:rsidP="00F60234">
            <w:pPr>
              <w:pStyle w:val="TekstTabeli"/>
              <w:rPr>
                <w:sz w:val="16"/>
                <w:szCs w:val="18"/>
                <w:lang w:val="pl-PL"/>
              </w:rPr>
            </w:pPr>
            <w:r w:rsidRPr="00F97B2C">
              <w:rPr>
                <w:sz w:val="16"/>
                <w:szCs w:val="18"/>
                <w:lang w:val="pl-PL"/>
              </w:rPr>
              <w:t>Grupa obejmuje studentów studiów I, II i III stopnia</w:t>
            </w:r>
          </w:p>
        </w:tc>
      </w:tr>
      <w:tr w:rsidR="00961DB7" w:rsidRPr="00F97B2C" w14:paraId="603B4A95" w14:textId="77777777" w:rsidTr="00F60234">
        <w:trPr>
          <w:cantSplit/>
        </w:trPr>
        <w:tc>
          <w:tcPr>
            <w:tcW w:w="3118" w:type="dxa"/>
            <w:vAlign w:val="center"/>
          </w:tcPr>
          <w:p w14:paraId="71F20F07" w14:textId="77777777" w:rsidR="00961DB7" w:rsidRPr="00F97B2C" w:rsidRDefault="00961DB7" w:rsidP="00F60234">
            <w:pPr>
              <w:pStyle w:val="TekstTabeli"/>
              <w:rPr>
                <w:sz w:val="16"/>
                <w:szCs w:val="18"/>
                <w:lang w:val="pl-PL"/>
              </w:rPr>
            </w:pPr>
            <w:r w:rsidRPr="00F97B2C">
              <w:rPr>
                <w:sz w:val="16"/>
                <w:szCs w:val="18"/>
                <w:lang w:val="pl-PL"/>
              </w:rPr>
              <w:t>Absolwenci</w:t>
            </w:r>
          </w:p>
        </w:tc>
        <w:tc>
          <w:tcPr>
            <w:tcW w:w="5953" w:type="dxa"/>
          </w:tcPr>
          <w:p w14:paraId="6E3772C8" w14:textId="77777777" w:rsidR="00961DB7" w:rsidRPr="00F97B2C" w:rsidRDefault="00961DB7" w:rsidP="00F60234">
            <w:pPr>
              <w:pStyle w:val="TekstTabeli"/>
              <w:rPr>
                <w:sz w:val="16"/>
                <w:szCs w:val="18"/>
                <w:lang w:val="pl-PL"/>
              </w:rPr>
            </w:pPr>
            <w:r w:rsidRPr="00F97B2C">
              <w:rPr>
                <w:sz w:val="16"/>
                <w:szCs w:val="18"/>
                <w:lang w:val="pl-PL"/>
              </w:rPr>
              <w:t>Grupa obejmuje absolwentów studiów I, II i III stopnia</w:t>
            </w:r>
          </w:p>
        </w:tc>
      </w:tr>
      <w:tr w:rsidR="00961DB7" w:rsidRPr="00F97B2C" w14:paraId="2996F218" w14:textId="77777777" w:rsidTr="00F60234">
        <w:trPr>
          <w:cantSplit/>
        </w:trPr>
        <w:tc>
          <w:tcPr>
            <w:tcW w:w="3118" w:type="dxa"/>
            <w:vAlign w:val="center"/>
          </w:tcPr>
          <w:p w14:paraId="5DA90D92" w14:textId="77777777" w:rsidR="00961DB7" w:rsidRPr="00F97B2C" w:rsidRDefault="00961DB7" w:rsidP="00F60234">
            <w:pPr>
              <w:pStyle w:val="TekstTabeli"/>
              <w:rPr>
                <w:sz w:val="16"/>
                <w:szCs w:val="18"/>
                <w:lang w:val="pl-PL"/>
              </w:rPr>
            </w:pPr>
            <w:r w:rsidRPr="00F97B2C">
              <w:rPr>
                <w:sz w:val="16"/>
                <w:szCs w:val="18"/>
                <w:lang w:val="pl-PL"/>
              </w:rPr>
              <w:t>Rodzice absolwentów</w:t>
            </w:r>
          </w:p>
        </w:tc>
        <w:tc>
          <w:tcPr>
            <w:tcW w:w="5953" w:type="dxa"/>
          </w:tcPr>
          <w:p w14:paraId="397A72E8" w14:textId="77777777" w:rsidR="00961DB7" w:rsidRPr="00F97B2C" w:rsidRDefault="00961DB7" w:rsidP="00F60234">
            <w:pPr>
              <w:pStyle w:val="TekstTabeli"/>
              <w:rPr>
                <w:sz w:val="16"/>
                <w:szCs w:val="18"/>
                <w:lang w:val="pl-PL"/>
              </w:rPr>
            </w:pPr>
            <w:r w:rsidRPr="00F97B2C">
              <w:rPr>
                <w:sz w:val="16"/>
                <w:szCs w:val="18"/>
                <w:lang w:val="pl-PL"/>
              </w:rPr>
              <w:t>Grupa obejmuje rodziców (opiekunów) absolwentów studiów I, II i III stopnia</w:t>
            </w:r>
          </w:p>
        </w:tc>
      </w:tr>
      <w:tr w:rsidR="00961DB7" w:rsidRPr="00F97B2C" w14:paraId="00618099" w14:textId="77777777" w:rsidTr="00F60234">
        <w:trPr>
          <w:cantSplit/>
        </w:trPr>
        <w:tc>
          <w:tcPr>
            <w:tcW w:w="3118" w:type="dxa"/>
            <w:vAlign w:val="center"/>
          </w:tcPr>
          <w:p w14:paraId="1ED244F5" w14:textId="77777777" w:rsidR="00961DB7" w:rsidRPr="00F97B2C" w:rsidRDefault="00961DB7" w:rsidP="00F60234">
            <w:pPr>
              <w:pStyle w:val="TekstTabeli"/>
              <w:rPr>
                <w:sz w:val="16"/>
                <w:szCs w:val="18"/>
                <w:lang w:val="pl-PL"/>
              </w:rPr>
            </w:pPr>
            <w:r w:rsidRPr="00F97B2C">
              <w:rPr>
                <w:sz w:val="16"/>
                <w:szCs w:val="18"/>
                <w:lang w:val="pl-PL"/>
              </w:rPr>
              <w:t>Nauczyciele akademiccy</w:t>
            </w:r>
          </w:p>
        </w:tc>
        <w:tc>
          <w:tcPr>
            <w:tcW w:w="5953" w:type="dxa"/>
          </w:tcPr>
          <w:p w14:paraId="03AC345D" w14:textId="77777777" w:rsidR="00961DB7" w:rsidRPr="00F97B2C" w:rsidRDefault="00961DB7" w:rsidP="00F60234">
            <w:pPr>
              <w:pStyle w:val="TekstTabeli"/>
              <w:rPr>
                <w:sz w:val="16"/>
                <w:szCs w:val="18"/>
                <w:lang w:val="pl-PL"/>
              </w:rPr>
            </w:pPr>
            <w:r w:rsidRPr="00F97B2C">
              <w:rPr>
                <w:sz w:val="16"/>
                <w:szCs w:val="18"/>
                <w:lang w:val="pl-PL"/>
              </w:rPr>
              <w:t>Grupa obejmuje pracowników uczelni, którzy prowadzą zajęcia ze studentami, w jakiejkolwiek formie i wymiarze. Pracownicy przekazujący wiedzę i umiejętności studentom.</w:t>
            </w:r>
          </w:p>
        </w:tc>
      </w:tr>
      <w:tr w:rsidR="00961DB7" w:rsidRPr="00F97B2C" w14:paraId="04726441" w14:textId="77777777" w:rsidTr="00F60234">
        <w:trPr>
          <w:cantSplit/>
        </w:trPr>
        <w:tc>
          <w:tcPr>
            <w:tcW w:w="3118" w:type="dxa"/>
            <w:vAlign w:val="center"/>
          </w:tcPr>
          <w:p w14:paraId="378F1286" w14:textId="77777777" w:rsidR="00961DB7" w:rsidRPr="00F97B2C" w:rsidRDefault="00961DB7" w:rsidP="00F60234">
            <w:pPr>
              <w:pStyle w:val="TekstTabeli"/>
              <w:rPr>
                <w:sz w:val="16"/>
                <w:szCs w:val="18"/>
                <w:lang w:val="pl-PL"/>
              </w:rPr>
            </w:pPr>
            <w:r w:rsidRPr="00F97B2C">
              <w:rPr>
                <w:sz w:val="16"/>
                <w:szCs w:val="18"/>
                <w:lang w:val="pl-PL"/>
              </w:rPr>
              <w:t>Pracownicy administracyjni</w:t>
            </w:r>
          </w:p>
        </w:tc>
        <w:tc>
          <w:tcPr>
            <w:tcW w:w="5953" w:type="dxa"/>
          </w:tcPr>
          <w:p w14:paraId="06C66737" w14:textId="77777777" w:rsidR="00961DB7" w:rsidRPr="00F97B2C" w:rsidRDefault="00961DB7" w:rsidP="00F60234">
            <w:pPr>
              <w:pStyle w:val="TekstTabeli"/>
              <w:rPr>
                <w:sz w:val="16"/>
                <w:szCs w:val="18"/>
                <w:lang w:val="pl-PL"/>
              </w:rPr>
            </w:pPr>
            <w:r w:rsidRPr="00F97B2C">
              <w:rPr>
                <w:sz w:val="16"/>
                <w:szCs w:val="18"/>
                <w:lang w:val="pl-PL"/>
              </w:rPr>
              <w:t>Grupa obejmuje pracowników uczelni stanowiących zabezpieczenie organizacyjne procesów nauczania.</w:t>
            </w:r>
          </w:p>
        </w:tc>
      </w:tr>
      <w:tr w:rsidR="00961DB7" w:rsidRPr="00F97B2C" w14:paraId="4C1406F9" w14:textId="77777777" w:rsidTr="00F60234">
        <w:trPr>
          <w:cantSplit/>
        </w:trPr>
        <w:tc>
          <w:tcPr>
            <w:tcW w:w="3118" w:type="dxa"/>
            <w:vAlign w:val="center"/>
          </w:tcPr>
          <w:p w14:paraId="337CB8BA" w14:textId="77777777" w:rsidR="00961DB7" w:rsidRPr="00F97B2C" w:rsidRDefault="00961DB7" w:rsidP="00F60234">
            <w:pPr>
              <w:pStyle w:val="TekstTabeli"/>
              <w:rPr>
                <w:sz w:val="16"/>
                <w:szCs w:val="18"/>
                <w:lang w:val="pl-PL"/>
              </w:rPr>
            </w:pPr>
            <w:r w:rsidRPr="00F97B2C">
              <w:rPr>
                <w:sz w:val="16"/>
                <w:szCs w:val="18"/>
                <w:lang w:val="pl-PL"/>
              </w:rPr>
              <w:t>Pracodawcy</w:t>
            </w:r>
          </w:p>
        </w:tc>
        <w:tc>
          <w:tcPr>
            <w:tcW w:w="5953" w:type="dxa"/>
          </w:tcPr>
          <w:p w14:paraId="52C78A5E" w14:textId="77777777" w:rsidR="00961DB7" w:rsidRPr="00F97B2C" w:rsidRDefault="00961DB7" w:rsidP="00F60234">
            <w:pPr>
              <w:pStyle w:val="TekstTabeli"/>
              <w:rPr>
                <w:sz w:val="16"/>
                <w:szCs w:val="18"/>
                <w:lang w:val="pl-PL"/>
              </w:rPr>
            </w:pPr>
            <w:r w:rsidRPr="00F97B2C">
              <w:rPr>
                <w:sz w:val="16"/>
                <w:szCs w:val="18"/>
                <w:lang w:val="pl-PL"/>
              </w:rPr>
              <w:t>Grupa obejmuje pracodawców zatrudniających absolwentów wybranej uczelni, która podlega ocenie.</w:t>
            </w:r>
          </w:p>
        </w:tc>
      </w:tr>
      <w:tr w:rsidR="00961DB7" w:rsidRPr="00F97B2C" w14:paraId="4B542FBC" w14:textId="77777777" w:rsidTr="00F60234">
        <w:trPr>
          <w:cantSplit/>
        </w:trPr>
        <w:tc>
          <w:tcPr>
            <w:tcW w:w="3118" w:type="dxa"/>
            <w:vAlign w:val="center"/>
          </w:tcPr>
          <w:p w14:paraId="375C5B98" w14:textId="77777777" w:rsidR="00961DB7" w:rsidRPr="00F97B2C" w:rsidRDefault="00961DB7" w:rsidP="00F60234">
            <w:pPr>
              <w:pStyle w:val="TekstTabeli"/>
              <w:rPr>
                <w:sz w:val="16"/>
                <w:szCs w:val="18"/>
              </w:rPr>
            </w:pPr>
            <w:r w:rsidRPr="00F97B2C">
              <w:rPr>
                <w:sz w:val="16"/>
                <w:szCs w:val="18"/>
                <w:lang w:val="pl-PL"/>
              </w:rPr>
              <w:t>Władze samorządowe lub centralne</w:t>
            </w:r>
          </w:p>
        </w:tc>
        <w:tc>
          <w:tcPr>
            <w:tcW w:w="5953" w:type="dxa"/>
          </w:tcPr>
          <w:p w14:paraId="6D32A797" w14:textId="77777777" w:rsidR="00961DB7" w:rsidRPr="00F97B2C" w:rsidRDefault="00961DB7" w:rsidP="00F60234">
            <w:pPr>
              <w:pStyle w:val="TekstTabeli"/>
              <w:rPr>
                <w:sz w:val="16"/>
                <w:szCs w:val="18"/>
                <w:lang w:val="pl-PL"/>
              </w:rPr>
            </w:pPr>
            <w:r w:rsidRPr="00F97B2C">
              <w:rPr>
                <w:sz w:val="16"/>
                <w:szCs w:val="18"/>
                <w:lang w:val="pl-PL"/>
              </w:rPr>
              <w:t>Grupa obejmuje przedstawicieli władz samorządowych lub centralnych, którzy są w stanie ocenić wybraną uczelnię.</w:t>
            </w:r>
          </w:p>
        </w:tc>
      </w:tr>
      <w:tr w:rsidR="00961DB7" w:rsidRPr="00F97B2C" w14:paraId="1E336D24" w14:textId="77777777" w:rsidTr="00F60234">
        <w:trPr>
          <w:cantSplit/>
        </w:trPr>
        <w:tc>
          <w:tcPr>
            <w:tcW w:w="3118" w:type="dxa"/>
            <w:vAlign w:val="center"/>
          </w:tcPr>
          <w:p w14:paraId="77B81E14" w14:textId="77777777" w:rsidR="00961DB7" w:rsidRPr="00F97B2C" w:rsidRDefault="00961DB7" w:rsidP="00F60234">
            <w:pPr>
              <w:pStyle w:val="TekstTabeli"/>
              <w:keepNext/>
              <w:rPr>
                <w:sz w:val="16"/>
                <w:szCs w:val="18"/>
                <w:lang w:val="pl-PL"/>
              </w:rPr>
            </w:pPr>
            <w:r w:rsidRPr="00F97B2C">
              <w:rPr>
                <w:sz w:val="16"/>
                <w:szCs w:val="18"/>
                <w:lang w:val="pl-PL"/>
              </w:rPr>
              <w:t>Władze uczelni</w:t>
            </w:r>
          </w:p>
        </w:tc>
        <w:tc>
          <w:tcPr>
            <w:tcW w:w="5953" w:type="dxa"/>
          </w:tcPr>
          <w:p w14:paraId="6D66DCD9" w14:textId="77777777" w:rsidR="00961DB7" w:rsidRPr="00F97B2C" w:rsidRDefault="00961DB7" w:rsidP="00F60234">
            <w:pPr>
              <w:pStyle w:val="TekstTabeli"/>
              <w:keepNext/>
              <w:rPr>
                <w:sz w:val="16"/>
                <w:szCs w:val="18"/>
                <w:lang w:val="pl-PL"/>
              </w:rPr>
            </w:pPr>
            <w:r w:rsidRPr="00F97B2C">
              <w:rPr>
                <w:sz w:val="16"/>
                <w:szCs w:val="18"/>
                <w:lang w:val="pl-PL"/>
              </w:rPr>
              <w:t>Grupa obejmuje przedstawicieli władz uczelni spośród rektorów, dziekanów lub członków senatu.</w:t>
            </w:r>
          </w:p>
        </w:tc>
      </w:tr>
    </w:tbl>
    <w:p w14:paraId="35EEBEBE" w14:textId="77777777" w:rsidR="00961DB7" w:rsidRPr="00684943" w:rsidRDefault="00961DB7" w:rsidP="00961DB7">
      <w:r w:rsidRPr="00684943">
        <w:t>Źródło: opracowanie własne.</w:t>
      </w:r>
    </w:p>
    <w:p w14:paraId="44E1D9F8" w14:textId="371BCDE2" w:rsidR="00B62F34" w:rsidRDefault="00961DB7" w:rsidP="00B62F34">
      <w:r>
        <w:t xml:space="preserve">W badaniu jakościowym zastosowano do doboru próby metodę doboru kwotowego </w:t>
      </w:r>
      <w:r>
        <w:fldChar w:fldCharType="begin" w:fldLock="1"/>
      </w:r>
      <w:r>
        <w:instrText>ADDIN CSL_CITATION {"citationItems":[{"id":"ITEM-1","itemData":{"DOI":"10.1146/annurev.psych.50.1.537","ISSN":"0066-4308","PMID":"15012463","abstract":"▪ Abstract For the first time in decades, conventional wisdom about survey methodology is being challenged on many fronts. The insights gained can not only help psychologists do their research better but also provide useful insights into the basics of social interaction and cognition. This chapter reviews some of the many recent advances in the literature, including the following: New findings challenge a long-standing prejudice against studies with low response rates; innovative techniques for pretesting questionnaires offer opportunities for improving measurement validity; surprising effects of the verbal labels put on rating scale points have been identified, suggesting optimal approaches to scale labeling; respondents interpret questions on the basis of the norms of everyday conversation, so violations of those conventions introduce error; some measurement error thought to have been attributable to social desirability response bias now appears to be due to other factors instead, thus encouraging different approaches to fixing such problems; and a new theory of satisficing in questionnaire responding offers parsimonious explanations for a range of response patterns long recognized by psycholo-gists and survey researchers but previously not well understood.","author":[{"dropping-particle":"","family":"Krosnick","given":"Jon A.","non-dropping-particle":"","parse-names":false,"suffix":""}],"container-title":"Annual Review of Psychology","id":"ITEM-1","issue":"1","issued":{"date-parts":[["1999","2"]]},"page":"537-567","title":"SURVEY RESEARCH","type":"article-journal","volume":"50"},"prefix":"por.","uris":["http://www.mendeley.com/documents/?uuid=e41481f9-2217-4e08-b378-13cc4e86c600"]}],"mendeley":{"formattedCitation":"(por. Krosnick, 1999)","plainTextFormattedCitation":"(por. Krosnick, 1999)","previouslyFormattedCitation":"(por. Krosnick, 1999)"},"properties":{"noteIndex":0},"schema":"https://github.com/citation-style-language/schema/raw/master/csl-citation.json"}</w:instrText>
      </w:r>
      <w:r>
        <w:fldChar w:fldCharType="separate"/>
      </w:r>
      <w:r w:rsidRPr="00921CC1">
        <w:rPr>
          <w:noProof/>
        </w:rPr>
        <w:t>(por. Krosnick, 1999)</w:t>
      </w:r>
      <w:r>
        <w:fldChar w:fldCharType="end"/>
      </w:r>
      <w:r>
        <w:t>. Badanie zostało zaplanowane do przeprowadzenia w pierwszym kwartale roku 2020, ale ze względu na decyzję o poszerzeniu grupy badawczej było prowadzone również w kolejnych kwartałach roku 2020. Początkowo wywiady były prowadzone podczas osobistych spotkań z respondentami, a badacz poza robieniem notatek również nagrywał dźwięk podczas tych spotkań. Następnie, m. in. ze względu na ograniczenia epidemiologiczne w roku 2020 wywiady odbywały się przy pomocy platform internetowych służących do prowadzenia spotkań on-line. Wywiady pogłębione były prowadzone w sposób, który miał na celu umożliwienie respondentom swobodnego wyrażania opinii na poruszane tematy przy wykorzystaniu sytuacyjnie tworzonych pytań pomocniczych, by lepiej móc zrozumieć kontekst i uzasadnienie dla wyrażanych opinii. Badanie posiadało scenariusz wyrażony w formie wcześniej przygotowanych pytań, których kolejność była w miarę potrzeb dostosowywana do naturalnego przebiegu rozmowy i</w:t>
      </w:r>
      <w:r w:rsidR="005337D5">
        <w:t> </w:t>
      </w:r>
      <w:r>
        <w:t xml:space="preserve">pojawiających się </w:t>
      </w:r>
      <w:proofErr w:type="spellStart"/>
      <w:r>
        <w:t>nawiązań</w:t>
      </w:r>
      <w:proofErr w:type="spellEnd"/>
      <w:r>
        <w:t xml:space="preserve"> do poruszanych tematów. </w:t>
      </w:r>
      <w:r w:rsidR="00B62F34">
        <w:t>Wśród respondentów wywiadów można zauważyć różnice w pojmowaniu misji uczelni (najważniejszych wartości ich usług) w zależności od indywidualnych doświadczeń. Na przykład jedna z opinii osoby o dużym doświadczeniu biznesowym brzmi następująco:</w:t>
      </w:r>
    </w:p>
    <w:p w14:paraId="2E01696C" w14:textId="2C88259C" w:rsidR="00961DB7" w:rsidRDefault="00B62F34" w:rsidP="00B62F34">
      <w:pPr>
        <w:rPr>
          <w:i/>
          <w:iCs/>
          <w:sz w:val="18"/>
          <w:szCs w:val="20"/>
        </w:rPr>
      </w:pPr>
      <w:r w:rsidRPr="0014716A">
        <w:rPr>
          <w:b/>
          <w:bCs/>
          <w:sz w:val="18"/>
          <w:szCs w:val="20"/>
        </w:rPr>
        <w:t xml:space="preserve">(ID:29; </w:t>
      </w:r>
      <w:proofErr w:type="spellStart"/>
      <w:r w:rsidRPr="0014716A">
        <w:rPr>
          <w:b/>
          <w:bCs/>
          <w:sz w:val="18"/>
          <w:szCs w:val="20"/>
        </w:rPr>
        <w:t>NTech</w:t>
      </w:r>
      <w:proofErr w:type="spellEnd"/>
      <w:r w:rsidRPr="0014716A">
        <w:rPr>
          <w:b/>
          <w:bCs/>
          <w:sz w:val="18"/>
          <w:szCs w:val="20"/>
        </w:rPr>
        <w:t>; A_R_P; 5; m; F; n/t)</w:t>
      </w:r>
      <w:r w:rsidR="00E56D0B">
        <w:rPr>
          <w:rStyle w:val="Odwoanieprzypisudolnego"/>
          <w:b/>
          <w:bCs/>
          <w:sz w:val="18"/>
          <w:szCs w:val="20"/>
        </w:rPr>
        <w:footnoteReference w:id="4"/>
      </w:r>
      <w:r w:rsidRPr="0014716A">
        <w:rPr>
          <w:sz w:val="18"/>
          <w:szCs w:val="20"/>
        </w:rPr>
        <w:t xml:space="preserve"> </w:t>
      </w:r>
      <w:r w:rsidRPr="00F97B2C">
        <w:rPr>
          <w:i/>
          <w:iCs/>
          <w:sz w:val="18"/>
          <w:szCs w:val="20"/>
        </w:rPr>
        <w:t>Wydaje mi się, że jest za mało przepływu wiedzy z uczelni do biznesu. (…) Natomiast z punktu widzenia kształcenia (…) najważniejszą, rzeczą jaką uczelnie powinny dawać (mówimy o uczelniach technicznych) to jest przekazywanie wiedzy, która będzie potem mogła być wykorzystana w pracy zawodowej.</w:t>
      </w:r>
    </w:p>
    <w:p w14:paraId="66722626" w14:textId="77777777" w:rsidR="00B62F34" w:rsidRDefault="00B62F34" w:rsidP="00B62F34">
      <w:r>
        <w:t>Odmiennie, osoby o doświadczeniach zogniskowanych raczej wokół pracy na uczelni skłaniają się do rozumienia misji uniwersytetu przede wszystkim jako przekazywanie wiedzy z ukierunkowaniem na rozwój naukowy, czego przykładem może być poniższa opinia:</w:t>
      </w:r>
    </w:p>
    <w:p w14:paraId="442E79A3" w14:textId="435356CA" w:rsidR="00B62F34" w:rsidRPr="0014716A" w:rsidRDefault="00B62F34" w:rsidP="00B62F34">
      <w:pPr>
        <w:rPr>
          <w:i/>
          <w:iCs/>
          <w:sz w:val="18"/>
          <w:szCs w:val="20"/>
          <w:lang w:eastAsia="pl-PL"/>
        </w:rPr>
      </w:pPr>
      <w:r w:rsidRPr="0014716A">
        <w:rPr>
          <w:b/>
          <w:bCs/>
          <w:i/>
          <w:iCs/>
          <w:sz w:val="18"/>
          <w:szCs w:val="20"/>
          <w:lang w:eastAsia="pl-PL"/>
        </w:rPr>
        <w:t>(ID:17; Tech; A_R_W_U; 5; m; F; t/n)</w:t>
      </w:r>
      <w:r w:rsidRPr="0014716A">
        <w:rPr>
          <w:i/>
          <w:iCs/>
          <w:sz w:val="18"/>
          <w:szCs w:val="20"/>
          <w:lang w:eastAsia="pl-PL"/>
        </w:rPr>
        <w:t xml:space="preserve"> Główną wartością uczelni jest to, że to jest miejsce</w:t>
      </w:r>
      <w:ins w:id="128" w:author="Tadeusz Szefler" w:date="2024-11-27T12:50:00Z" w16du:dateUtc="2024-11-27T11:50:00Z">
        <w:r w:rsidR="009D11B9">
          <w:rPr>
            <w:i/>
            <w:iCs/>
            <w:sz w:val="18"/>
            <w:szCs w:val="20"/>
            <w:lang w:eastAsia="pl-PL"/>
          </w:rPr>
          <w:t>,</w:t>
        </w:r>
      </w:ins>
      <w:r w:rsidRPr="0014716A">
        <w:rPr>
          <w:i/>
          <w:iCs/>
          <w:sz w:val="18"/>
          <w:szCs w:val="20"/>
          <w:lang w:eastAsia="pl-PL"/>
        </w:rPr>
        <w:t xml:space="preserve"> w którym jest możliwość wymiany myśli, wymiany poglądów, tych</w:t>
      </w:r>
      <w:ins w:id="129" w:author="Tadeusz Szefler" w:date="2024-11-27T12:50:00Z" w16du:dateUtc="2024-11-27T11:50:00Z">
        <w:r w:rsidR="009D11B9">
          <w:rPr>
            <w:i/>
            <w:iCs/>
            <w:sz w:val="18"/>
            <w:szCs w:val="20"/>
            <w:lang w:eastAsia="pl-PL"/>
          </w:rPr>
          <w:t>,</w:t>
        </w:r>
      </w:ins>
      <w:r w:rsidRPr="0014716A">
        <w:rPr>
          <w:i/>
          <w:iCs/>
          <w:sz w:val="18"/>
          <w:szCs w:val="20"/>
          <w:lang w:eastAsia="pl-PL"/>
        </w:rPr>
        <w:t xml:space="preserve"> które są osadzone w nauce. Tzn. (…) w zależności od dziedziny i dyscypliny wiedzy próbujemy poznać prawdę, czy rozwiązać problemy, które są istotne (…)</w:t>
      </w:r>
      <w:r w:rsidR="001136A3">
        <w:rPr>
          <w:i/>
          <w:iCs/>
          <w:sz w:val="18"/>
          <w:szCs w:val="20"/>
          <w:lang w:eastAsia="pl-PL"/>
        </w:rPr>
        <w:t xml:space="preserve">. </w:t>
      </w:r>
      <w:r w:rsidRPr="0014716A">
        <w:rPr>
          <w:i/>
          <w:iCs/>
          <w:sz w:val="18"/>
          <w:szCs w:val="20"/>
          <w:lang w:eastAsia="pl-PL"/>
        </w:rPr>
        <w:t xml:space="preserve">Także główną wartością dodaną uczelni jest to, że to jest </w:t>
      </w:r>
      <w:r w:rsidR="00734D6C">
        <w:rPr>
          <w:i/>
          <w:iCs/>
          <w:sz w:val="18"/>
          <w:szCs w:val="20"/>
          <w:lang w:eastAsia="pl-PL"/>
        </w:rPr>
        <w:t>(…)</w:t>
      </w:r>
      <w:r w:rsidRPr="0014716A">
        <w:rPr>
          <w:i/>
          <w:iCs/>
          <w:sz w:val="18"/>
          <w:szCs w:val="20"/>
          <w:lang w:eastAsia="pl-PL"/>
        </w:rPr>
        <w:t xml:space="preserve"> miejsc</w:t>
      </w:r>
      <w:r w:rsidR="00734D6C">
        <w:rPr>
          <w:i/>
          <w:iCs/>
          <w:sz w:val="18"/>
          <w:szCs w:val="20"/>
          <w:lang w:eastAsia="pl-PL"/>
        </w:rPr>
        <w:t>em</w:t>
      </w:r>
      <w:r w:rsidRPr="0014716A">
        <w:rPr>
          <w:i/>
          <w:iCs/>
          <w:sz w:val="18"/>
          <w:szCs w:val="20"/>
          <w:lang w:eastAsia="pl-PL"/>
        </w:rPr>
        <w:t>, w którym występuje swobodna wymiany myśli opartych na przesłankach naukowych.</w:t>
      </w:r>
    </w:p>
    <w:p w14:paraId="3E990414" w14:textId="67AD792B" w:rsidR="00AA718B" w:rsidRPr="00BC4204" w:rsidRDefault="00AA718B" w:rsidP="001136A3">
      <w:r>
        <w:t>W efekcie analizy opinii respondentów badania jakościowego zauważono, że respondenci wskazywali na istnienie zależności pomiędzy postrzeganą jakością usług uczelni</w:t>
      </w:r>
      <w:del w:id="130" w:author="Tadeusz Szefler" w:date="2024-11-27T12:51:00Z" w16du:dateUtc="2024-11-27T11:51:00Z">
        <w:r w:rsidDel="009D11B9">
          <w:delText>,</w:delText>
        </w:r>
      </w:del>
      <w:r>
        <w:t xml:space="preserve"> a wartością absolwentów dla pracodawców jako potencjalnych pracowników. </w:t>
      </w:r>
      <w:ins w:id="131" w:author="Tadeusz Szefler" w:date="2024-11-27T12:58:00Z" w16du:dateUtc="2024-11-27T11:58:00Z">
        <w:r w:rsidR="003F2A57">
          <w:t>&lt;&lt;</w:t>
        </w:r>
        <w:r w:rsidR="003F2A57">
          <w:rPr>
            <w:i/>
            <w:iCs/>
          </w:rPr>
          <w:t>nie stawia się przecinka</w:t>
        </w:r>
      </w:ins>
      <w:ins w:id="132" w:author="Tadeusz Szefler" w:date="2024-11-27T12:59:00Z" w16du:dateUtc="2024-11-27T11:59:00Z">
        <w:r w:rsidR="003F2A57">
          <w:rPr>
            <w:i/>
            <w:iCs/>
          </w:rPr>
          <w:t xml:space="preserve">: </w:t>
        </w:r>
        <w:r w:rsidR="003F2A57" w:rsidRPr="003F2A57">
          <w:rPr>
            <w:rPrChange w:id="133" w:author="Tadeusz Szefler" w:date="2024-11-27T13:00:00Z" w16du:dateUtc="2024-11-27T12:00:00Z">
              <w:rPr>
                <w:i/>
                <w:iCs/>
              </w:rPr>
            </w:rPrChange>
          </w:rPr>
          <w:t>między tym a tym</w:t>
        </w:r>
        <w:r w:rsidR="003F2A57">
          <w:rPr>
            <w:i/>
            <w:iCs/>
          </w:rPr>
          <w:t xml:space="preserve">, </w:t>
        </w:r>
        <w:r w:rsidR="003F2A57" w:rsidRPr="003F2A57">
          <w:rPr>
            <w:rPrChange w:id="134" w:author="Tadeusz Szefler" w:date="2024-11-27T13:00:00Z" w16du:dateUtc="2024-11-27T12:00:00Z">
              <w:rPr>
                <w:i/>
                <w:iCs/>
              </w:rPr>
            </w:rPrChange>
          </w:rPr>
          <w:t>między młotem a kowadłem</w:t>
        </w:r>
        <w:r w:rsidR="003F2A57">
          <w:rPr>
            <w:i/>
            <w:iCs/>
          </w:rPr>
          <w:t xml:space="preserve"> itp.&gt;&gt;</w:t>
        </w:r>
      </w:ins>
      <w:ins w:id="135" w:author="Tadeusz Szefler" w:date="2024-11-27T12:58:00Z" w16du:dateUtc="2024-11-27T11:58:00Z">
        <w:r w:rsidR="003F2A57">
          <w:rPr>
            <w:i/>
            <w:iCs/>
          </w:rPr>
          <w:t xml:space="preserve"> </w:t>
        </w:r>
      </w:ins>
      <w:r>
        <w:t>Dodatkowo zauważono wiele opinii, które wskazywały na istnienie zależności pomiędzy faktem ukończenia uczelni technicznych</w:t>
      </w:r>
      <w:del w:id="136" w:author="Tadeusz Szefler" w:date="2024-11-27T12:55:00Z" w16du:dateUtc="2024-11-27T11:55:00Z">
        <w:r w:rsidDel="003F2A57">
          <w:delText>,</w:delText>
        </w:r>
      </w:del>
      <w:r>
        <w:t xml:space="preserve"> a wartością absolwentów jako potencjalnych pracowników postrzeganą przez przedsiębiorców. Na tej podstawie sformułowano hipotezę </w:t>
      </w:r>
      <w:r w:rsidRPr="00655BA8">
        <w:rPr>
          <w:b/>
          <w:bCs/>
        </w:rPr>
        <w:t>H3</w:t>
      </w:r>
      <w:r w:rsidR="007D4F16" w:rsidRPr="007D4F16">
        <w:t xml:space="preserve">. </w:t>
      </w:r>
      <w:r>
        <w:t>Także z inspiracji opiniami respondentów wskazujących na powiązanie pomiędzy jakością polskich uczelni</w:t>
      </w:r>
      <w:del w:id="137" w:author="Tadeusz Szefler" w:date="2024-11-27T12:57:00Z" w16du:dateUtc="2024-11-27T11:57:00Z">
        <w:r w:rsidDel="003F2A57">
          <w:delText>,</w:delText>
        </w:r>
      </w:del>
      <w:r>
        <w:t xml:space="preserve"> a wynikami rankingów, w tym rankingu Perspektywy, została postawiona hipoteza </w:t>
      </w:r>
      <w:r w:rsidRPr="003A4C1E">
        <w:rPr>
          <w:b/>
          <w:bCs/>
        </w:rPr>
        <w:t>H4</w:t>
      </w:r>
      <w:r w:rsidR="007D4F16" w:rsidRPr="007D4F16">
        <w:t>.</w:t>
      </w:r>
      <w:r w:rsidR="007D4F16">
        <w:t xml:space="preserve"> </w:t>
      </w:r>
      <w:r>
        <w:t xml:space="preserve">Ponadto dostrzeżono również wśród stwierdzeń formułowanych przez respondentów badania jakościowego, że wielu z nich zauważa związek pomiędzy postrzeganym prestiżem uczelni, a rzeczywistą jakością usług tych uniwersytetów. W związku z tym postawiono również hipotezę </w:t>
      </w:r>
      <w:r w:rsidRPr="00567EDE">
        <w:rPr>
          <w:b/>
          <w:bCs/>
        </w:rPr>
        <w:t>H5</w:t>
      </w:r>
      <w:r w:rsidR="007D4F16">
        <w:t>.</w:t>
      </w:r>
      <w:r w:rsidR="001136A3">
        <w:t xml:space="preserve"> </w:t>
      </w:r>
      <w:r>
        <w:t>W celu zobrazowania badanej koncepcji relacji pomiędzy jakością usług uczelni</w:t>
      </w:r>
      <w:del w:id="138" w:author="Tadeusz Szefler" w:date="2024-11-27T13:00:00Z" w16du:dateUtc="2024-11-27T12:00:00Z">
        <w:r w:rsidDel="003F2A57">
          <w:delText>,</w:delText>
        </w:r>
      </w:del>
      <w:r>
        <w:t xml:space="preserve"> a satysfakcją interesariuszy z jej usług oraz wynikami rynkowymi (zatrudnienie, zarobki</w:t>
      </w:r>
      <w:del w:id="139" w:author="Tadeusz Szefler" w:date="2024-11-27T13:01:00Z" w16du:dateUtc="2024-11-27T12:01:00Z">
        <w:r w:rsidDel="003F2A57">
          <w:delText>)</w:delText>
        </w:r>
      </w:del>
      <w:r>
        <w:t xml:space="preserve"> absolwentów</w:t>
      </w:r>
      <w:ins w:id="140" w:author="Tadeusz Szefler" w:date="2024-11-27T13:01:00Z" w16du:dateUtc="2024-11-27T12:01:00Z">
        <w:r w:rsidR="003F2A57">
          <w:t>),</w:t>
        </w:r>
      </w:ins>
      <w:r>
        <w:t xml:space="preserve"> opracowano model relacji między jakością usług uczelni technicznej a satysfakcją interesariuszy i</w:t>
      </w:r>
      <w:r w:rsidR="00E56D0B">
        <w:t> </w:t>
      </w:r>
      <w:r>
        <w:t>zarobkami absolwentów</w:t>
      </w:r>
      <w:r w:rsidRPr="007B295C">
        <w:t xml:space="preserve"> (</w:t>
      </w:r>
      <w:r w:rsidR="007D4F16">
        <w:fldChar w:fldCharType="begin"/>
      </w:r>
      <w:r w:rsidR="007D4F16">
        <w:instrText xml:space="preserve"> REF _Ref182928702 \h </w:instrText>
      </w:r>
      <w:r w:rsidR="007D4F16">
        <w:fldChar w:fldCharType="separate"/>
      </w:r>
      <w:r w:rsidR="009F7D4A" w:rsidRPr="00BC4204">
        <w:t xml:space="preserve">Rysunek </w:t>
      </w:r>
      <w:r w:rsidR="009F7D4A">
        <w:rPr>
          <w:noProof/>
        </w:rPr>
        <w:t>4</w:t>
      </w:r>
      <w:r w:rsidR="007D4F16">
        <w:fldChar w:fldCharType="end"/>
      </w:r>
      <w:r w:rsidRPr="007B295C">
        <w:t>)</w:t>
      </w:r>
      <w:r>
        <w:t>.</w:t>
      </w:r>
      <w:r w:rsidR="00E56D0B">
        <w:t xml:space="preserve"> W celu weryfikacji relacji przedstawionych na tym modelu należy dysponować zestawami danych pozwalających na powiązanie informacji o satysfakcji interesariuszy z usług uczelni, o wynikach uczelni w rankingach oraz o zarobkach i zatrudnieniu absolwentów. </w:t>
      </w:r>
      <w:r w:rsidR="00E56D0B" w:rsidRPr="00BA015C">
        <w:t xml:space="preserve">Badanie </w:t>
      </w:r>
      <w:r w:rsidR="00E56D0B">
        <w:t>ilościowe objęło</w:t>
      </w:r>
      <w:r w:rsidR="00E56D0B" w:rsidRPr="00BA015C">
        <w:t xml:space="preserve"> 8 grup respondentów </w:t>
      </w:r>
      <w:r w:rsidR="00E56D0B">
        <w:t xml:space="preserve">(por. </w:t>
      </w:r>
      <w:r w:rsidR="00E56D0B">
        <w:fldChar w:fldCharType="begin"/>
      </w:r>
      <w:r w:rsidR="00E56D0B">
        <w:instrText xml:space="preserve"> REF _Ref182928887 \h </w:instrText>
      </w:r>
      <w:r w:rsidR="00E56D0B">
        <w:fldChar w:fldCharType="separate"/>
      </w:r>
      <w:r w:rsidR="009F7D4A" w:rsidRPr="00684943">
        <w:t xml:space="preserve">Tabela </w:t>
      </w:r>
      <w:r w:rsidR="009F7D4A">
        <w:rPr>
          <w:noProof/>
        </w:rPr>
        <w:t>3</w:t>
      </w:r>
      <w:r w:rsidR="00E56D0B">
        <w:fldChar w:fldCharType="end"/>
      </w:r>
      <w:r w:rsidR="00E56D0B">
        <w:t xml:space="preserve">). </w:t>
      </w:r>
      <w:r w:rsidR="00E56D0B" w:rsidRPr="00684943">
        <w:t>Do badania wybrano 22</w:t>
      </w:r>
      <w:r w:rsidR="00E56D0B">
        <w:t> </w:t>
      </w:r>
      <w:r w:rsidR="00E56D0B" w:rsidRPr="00684943">
        <w:t>publiczne uczelnie techniczne</w:t>
      </w:r>
      <w:r w:rsidR="00E56D0B">
        <w:t>. Za takie uznano</w:t>
      </w:r>
      <w:r w:rsidR="00E56D0B" w:rsidRPr="00684943">
        <w:t xml:space="preserve"> uczelnie, które na większości swoich wydziałów prowadzą kierunki techniczne – inżynierskie. Wyboru uczelni dokonano na podstawie list Ministerstwa Nauki i</w:t>
      </w:r>
      <w:r w:rsidR="00E56D0B">
        <w:t> </w:t>
      </w:r>
      <w:r w:rsidR="00E56D0B" w:rsidRPr="00684943">
        <w:t>Szkolnictwa Wyższego, listy uczelni będących członkami Konferencji Rektorów Polskich Uczelni technicznych i tych stowarzyszonych z KRPUT</w:t>
      </w:r>
      <w:r w:rsidR="00E56D0B">
        <w:t>, listy uczelni klasyfikowanych jako techniczne w ramach rankingu Perspektywy</w:t>
      </w:r>
      <w:r w:rsidR="00E56D0B" w:rsidRPr="00684943">
        <w:t xml:space="preserve"> oraz własnych analiz autora.</w:t>
      </w:r>
      <w:r w:rsidR="00E56D0B">
        <w:t xml:space="preserve"> Badanie kwestionariuszowe zostało przeprowadzone przy pomocy narzędzia badawczego w postaci ankiety internetowej stworzonej w portalu ankietaplus.pl w okresie od drugiego do trzeciego kwartału roku 2020.</w:t>
      </w:r>
    </w:p>
    <w:p w14:paraId="0F3E5846" w14:textId="77777777" w:rsidR="00AA718B" w:rsidRPr="00BC4204" w:rsidRDefault="00AA718B" w:rsidP="00AA718B">
      <w:pPr>
        <w:pStyle w:val="Rysunek"/>
      </w:pPr>
      <w:r>
        <w:rPr>
          <w:noProof/>
        </w:rPr>
        <w:drawing>
          <wp:inline distT="0" distB="0" distL="0" distR="0" wp14:anchorId="37B478B9" wp14:editId="44333AB9">
            <wp:extent cx="3704911" cy="1044000"/>
            <wp:effectExtent l="0" t="0" r="0" b="0"/>
            <wp:docPr id="356630754"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704911" cy="1044000"/>
                    </a:xfrm>
                    <a:prstGeom prst="rect">
                      <a:avLst/>
                    </a:prstGeom>
                    <a:noFill/>
                    <a:ln>
                      <a:noFill/>
                    </a:ln>
                  </pic:spPr>
                </pic:pic>
              </a:graphicData>
            </a:graphic>
          </wp:inline>
        </w:drawing>
      </w:r>
    </w:p>
    <w:p w14:paraId="65CD2335" w14:textId="32317540" w:rsidR="00AA718B" w:rsidRPr="00233788" w:rsidRDefault="00AA718B" w:rsidP="00AA718B">
      <w:pPr>
        <w:pStyle w:val="Rysunek"/>
      </w:pPr>
      <w:bookmarkStart w:id="141" w:name="_Ref182928702"/>
      <w:bookmarkStart w:id="142" w:name="_Toc182910003"/>
      <w:bookmarkStart w:id="143" w:name="_Toc183082911"/>
      <w:r w:rsidRPr="00BC4204">
        <w:t xml:space="preserve">Rysunek </w:t>
      </w:r>
      <w:fldSimple w:instr=" SEQ Rysunek \* ARABIC ">
        <w:r w:rsidR="009F7D4A">
          <w:rPr>
            <w:noProof/>
          </w:rPr>
          <w:t>4</w:t>
        </w:r>
      </w:fldSimple>
      <w:bookmarkEnd w:id="141"/>
      <w:r>
        <w:rPr>
          <w:noProof/>
        </w:rPr>
        <w:t>.</w:t>
      </w:r>
      <w:r w:rsidRPr="00BC4204">
        <w:t xml:space="preserve"> Model relacji między jakością usług uczelni technicznej</w:t>
      </w:r>
      <w:del w:id="144" w:author="Tadeusz Szefler" w:date="2024-11-27T13:02:00Z" w16du:dateUtc="2024-11-27T12:02:00Z">
        <w:r w:rsidRPr="00BC4204" w:rsidDel="003F2A57">
          <w:delText>,</w:delText>
        </w:r>
      </w:del>
      <w:r w:rsidRPr="00BC4204">
        <w:t xml:space="preserve"> a satysfakcją interesariuszy oraz zarobkami</w:t>
      </w:r>
      <w:r w:rsidRPr="00233788">
        <w:t xml:space="preserve"> absolwentów</w:t>
      </w:r>
      <w:del w:id="145" w:author="Tadeusz Szefler" w:date="2024-11-27T13:03:00Z" w16du:dateUtc="2024-11-27T12:03:00Z">
        <w:r w:rsidRPr="00233788" w:rsidDel="003F2A57">
          <w:delText>.</w:delText>
        </w:r>
      </w:del>
      <w:bookmarkEnd w:id="142"/>
      <w:bookmarkEnd w:id="143"/>
    </w:p>
    <w:p w14:paraId="09CCA7C9" w14:textId="77777777" w:rsidR="00AA718B" w:rsidRPr="00D95B07" w:rsidRDefault="00AA718B" w:rsidP="00AA718B">
      <w:pPr>
        <w:pStyle w:val="rdo"/>
        <w:rPr>
          <w:lang w:val="pl-PL"/>
        </w:rPr>
      </w:pPr>
      <w:r w:rsidRPr="00D95B07">
        <w:rPr>
          <w:lang w:val="pl-PL"/>
        </w:rPr>
        <w:t>Źródło: opracowanie własne</w:t>
      </w:r>
    </w:p>
    <w:p w14:paraId="608AAFB3" w14:textId="754AAD1A" w:rsidR="002C48D5" w:rsidRDefault="00031506" w:rsidP="002C48D5">
      <w:r>
        <w:t>Główne pytania w kwestionariuszu zostały</w:t>
      </w:r>
      <w:r w:rsidRPr="00684943">
        <w:t xml:space="preserve"> sformułowane w twierdzenia dotyczące różnych aspektów satysfakcji. Do pomiaru została zastosowana 7-stopniowa skala </w:t>
      </w:r>
      <w:proofErr w:type="spellStart"/>
      <w:r w:rsidRPr="00684943">
        <w:t>Likerta</w:t>
      </w:r>
      <w:proofErr w:type="spellEnd"/>
      <w:r w:rsidRPr="00684943">
        <w:t>.</w:t>
      </w:r>
      <w:r>
        <w:t xml:space="preserve"> </w:t>
      </w:r>
      <w:r w:rsidR="002C48D5">
        <w:t xml:space="preserve">Badanie było kierowane do wybranych grup interesariuszy uczelni przy wykorzystaniu metody kuli śnieżnej </w:t>
      </w:r>
      <w:r w:rsidR="002C48D5">
        <w:fldChar w:fldCharType="begin" w:fldLock="1"/>
      </w:r>
      <w:r w:rsidR="002C48D5">
        <w:instrText>ADDIN CSL_CITATION {"citationItems":[{"id":"ITEM-1","itemData":{"DOI":"10.1146/annurev.psych.50.1.537","ISSN":"0066-4308","PMID":"15012463","abstract":"▪ Abstract For the first time in decades, conventional wisdom about survey methodology is being challenged on many fronts. The insights gained can not only help psychologists do their research better but also provide useful insights into the basics of social interaction and cognition. This chapter reviews some of the many recent advances in the literature, including the following: New findings challenge a long-standing prejudice against studies with low response rates; innovative techniques for pretesting questionnaires offer opportunities for improving measurement validity; surprising effects of the verbal labels put on rating scale points have been identified, suggesting optimal approaches to scale labeling; respondents interpret questions on the basis of the norms of everyday conversation, so violations of those conventions introduce error; some measurement error thought to have been attributable to social desirability response bias now appears to be due to other factors instead, thus encouraging different approaches to fixing such problems; and a new theory of satisficing in questionnaire responding offers parsimonious explanations for a range of response patterns long recognized by psycholo-gists and survey researchers but previously not well understood.","author":[{"dropping-particle":"","family":"Krosnick","given":"Jon A.","non-dropping-particle":"","parse-names":false,"suffix":""}],"container-title":"Annual Review of Psychology","id":"ITEM-1","issue":"1","issued":{"date-parts":[["1999","2"]]},"page":"537-567","title":"SURVEY RESEARCH","type":"article-journal","volume":"50"},"prefix":"por.","uris":["http://www.mendeley.com/documents/?uuid=e41481f9-2217-4e08-b378-13cc4e86c600"]}],"mendeley":{"formattedCitation":"(por. Krosnick, 1999)","plainTextFormattedCitation":"(por. Krosnick, 1999)","previouslyFormattedCitation":"(por. Krosnick, 1999)"},"properties":{"noteIndex":0},"schema":"https://github.com/citation-style-language/schema/raw/master/csl-citation.json"}</w:instrText>
      </w:r>
      <w:r w:rsidR="002C48D5">
        <w:fldChar w:fldCharType="separate"/>
      </w:r>
      <w:r w:rsidR="002C48D5" w:rsidRPr="00921CC1">
        <w:rPr>
          <w:noProof/>
        </w:rPr>
        <w:t>(por. Krosnick, 1999)</w:t>
      </w:r>
      <w:r w:rsidR="002C48D5">
        <w:fldChar w:fldCharType="end"/>
      </w:r>
      <w:r w:rsidR="002C48D5">
        <w:t xml:space="preserve"> do doboru próby. Jest to metoda nieprobabilistyczna.</w:t>
      </w:r>
    </w:p>
    <w:p w14:paraId="4383487C" w14:textId="4FC35321" w:rsidR="002C48D5" w:rsidRDefault="002C48D5" w:rsidP="002C48D5">
      <w:pPr>
        <w:pStyle w:val="Tytutabeli"/>
      </w:pPr>
      <w:bookmarkStart w:id="146" w:name="_Toc182910019"/>
      <w:bookmarkStart w:id="147" w:name="_Toc183082901"/>
      <w:r>
        <w:t xml:space="preserve">Tabela </w:t>
      </w:r>
      <w:fldSimple w:instr=" SEQ Tabela \* ARABIC ">
        <w:r w:rsidR="009F7D4A">
          <w:rPr>
            <w:noProof/>
          </w:rPr>
          <w:t>4</w:t>
        </w:r>
      </w:fldSimple>
      <w:r>
        <w:rPr>
          <w:noProof/>
        </w:rPr>
        <w:t>.</w:t>
      </w:r>
      <w:r>
        <w:t xml:space="preserve"> Statystyki rezultatów liczby uzyskanych odpowiedzi uczestników badania kwestionariuszowego</w:t>
      </w:r>
      <w:bookmarkEnd w:id="146"/>
      <w:bookmarkEnd w:id="147"/>
    </w:p>
    <w:tbl>
      <w:tblPr>
        <w:tblStyle w:val="Tabela-Siatka"/>
        <w:tblW w:w="9128" w:type="dxa"/>
        <w:tblLook w:val="04A0" w:firstRow="1" w:lastRow="0" w:firstColumn="1" w:lastColumn="0" w:noHBand="0" w:noVBand="1"/>
      </w:tblPr>
      <w:tblGrid>
        <w:gridCol w:w="7994"/>
        <w:gridCol w:w="1134"/>
      </w:tblGrid>
      <w:tr w:rsidR="002C48D5" w:rsidRPr="00F97B2C" w14:paraId="38E4F241" w14:textId="77777777" w:rsidTr="00810DCC">
        <w:trPr>
          <w:cantSplit/>
          <w:tblHeader/>
        </w:trPr>
        <w:tc>
          <w:tcPr>
            <w:tcW w:w="7994" w:type="dxa"/>
            <w:vAlign w:val="center"/>
          </w:tcPr>
          <w:p w14:paraId="1E808A73" w14:textId="77777777" w:rsidR="002C48D5" w:rsidRPr="00F97B2C" w:rsidRDefault="002C48D5" w:rsidP="00F60234">
            <w:pPr>
              <w:keepNext/>
              <w:ind w:firstLine="0"/>
              <w:jc w:val="left"/>
              <w:rPr>
                <w:b/>
                <w:bCs/>
                <w:sz w:val="16"/>
                <w:szCs w:val="16"/>
                <w:lang w:val="pl-PL"/>
              </w:rPr>
            </w:pPr>
            <w:r w:rsidRPr="00F97B2C">
              <w:rPr>
                <w:b/>
                <w:bCs/>
                <w:sz w:val="16"/>
                <w:szCs w:val="16"/>
                <w:lang w:val="pl-PL"/>
              </w:rPr>
              <w:t xml:space="preserve">Kategoria kwalifikacji odpowiedzi </w:t>
            </w:r>
          </w:p>
        </w:tc>
        <w:tc>
          <w:tcPr>
            <w:tcW w:w="1134" w:type="dxa"/>
            <w:vAlign w:val="center"/>
          </w:tcPr>
          <w:p w14:paraId="444C299B" w14:textId="77777777" w:rsidR="002C48D5" w:rsidRPr="00F97B2C" w:rsidRDefault="002C48D5" w:rsidP="00F60234">
            <w:pPr>
              <w:keepNext/>
              <w:ind w:firstLine="0"/>
              <w:jc w:val="center"/>
              <w:rPr>
                <w:b/>
                <w:bCs/>
                <w:sz w:val="16"/>
                <w:szCs w:val="16"/>
                <w:lang w:val="pl-PL"/>
              </w:rPr>
            </w:pPr>
            <w:r w:rsidRPr="00F97B2C">
              <w:rPr>
                <w:b/>
                <w:bCs/>
                <w:sz w:val="16"/>
                <w:szCs w:val="16"/>
                <w:lang w:val="pl-PL"/>
              </w:rPr>
              <w:t>Wartość</w:t>
            </w:r>
          </w:p>
        </w:tc>
      </w:tr>
      <w:tr w:rsidR="002C48D5" w:rsidRPr="00F97B2C" w14:paraId="4830F6B0" w14:textId="77777777" w:rsidTr="00810DCC">
        <w:trPr>
          <w:cantSplit/>
        </w:trPr>
        <w:tc>
          <w:tcPr>
            <w:tcW w:w="7994" w:type="dxa"/>
          </w:tcPr>
          <w:p w14:paraId="422E8460" w14:textId="77777777" w:rsidR="002C48D5" w:rsidRPr="00F97B2C" w:rsidRDefault="002C48D5" w:rsidP="00F60234">
            <w:pPr>
              <w:pStyle w:val="TekstTabeli"/>
              <w:rPr>
                <w:sz w:val="16"/>
                <w:szCs w:val="16"/>
                <w:lang w:val="pl-PL"/>
              </w:rPr>
            </w:pPr>
            <w:r w:rsidRPr="00F97B2C">
              <w:rPr>
                <w:sz w:val="16"/>
                <w:szCs w:val="16"/>
                <w:lang w:val="pl-PL"/>
              </w:rPr>
              <w:t>Liczba rozpoczętych ankiet</w:t>
            </w:r>
          </w:p>
        </w:tc>
        <w:tc>
          <w:tcPr>
            <w:tcW w:w="1134" w:type="dxa"/>
          </w:tcPr>
          <w:p w14:paraId="0D992BC6" w14:textId="77777777" w:rsidR="002C48D5" w:rsidRPr="00F97B2C" w:rsidRDefault="002C48D5" w:rsidP="00F60234">
            <w:pPr>
              <w:pStyle w:val="TekstTabeli"/>
              <w:jc w:val="center"/>
              <w:rPr>
                <w:sz w:val="16"/>
                <w:szCs w:val="16"/>
                <w:lang w:val="pl-PL"/>
              </w:rPr>
            </w:pPr>
            <w:r w:rsidRPr="00F97B2C">
              <w:rPr>
                <w:sz w:val="16"/>
                <w:szCs w:val="16"/>
                <w:lang w:val="pl-PL"/>
              </w:rPr>
              <w:t>259</w:t>
            </w:r>
          </w:p>
        </w:tc>
      </w:tr>
      <w:tr w:rsidR="002C48D5" w:rsidRPr="00F97B2C" w14:paraId="41E72EBF" w14:textId="77777777" w:rsidTr="00810DCC">
        <w:trPr>
          <w:cantSplit/>
        </w:trPr>
        <w:tc>
          <w:tcPr>
            <w:tcW w:w="7994" w:type="dxa"/>
          </w:tcPr>
          <w:p w14:paraId="19749AC7" w14:textId="77777777" w:rsidR="002C48D5" w:rsidRPr="00F97B2C" w:rsidRDefault="002C48D5" w:rsidP="00F60234">
            <w:pPr>
              <w:pStyle w:val="TekstTabeli"/>
              <w:rPr>
                <w:sz w:val="16"/>
                <w:szCs w:val="16"/>
                <w:lang w:val="pl-PL"/>
              </w:rPr>
            </w:pPr>
            <w:r w:rsidRPr="00F97B2C">
              <w:rPr>
                <w:sz w:val="16"/>
                <w:szCs w:val="16"/>
                <w:lang w:val="pl-PL"/>
              </w:rPr>
              <w:t>Liczba zakończonych ankiet</w:t>
            </w:r>
          </w:p>
        </w:tc>
        <w:tc>
          <w:tcPr>
            <w:tcW w:w="1134" w:type="dxa"/>
          </w:tcPr>
          <w:p w14:paraId="296279CB" w14:textId="77777777" w:rsidR="002C48D5" w:rsidRPr="00F97B2C" w:rsidRDefault="002C48D5" w:rsidP="00F60234">
            <w:pPr>
              <w:pStyle w:val="TekstTabeli"/>
              <w:jc w:val="center"/>
              <w:rPr>
                <w:sz w:val="16"/>
                <w:szCs w:val="16"/>
                <w:lang w:val="pl-PL"/>
              </w:rPr>
            </w:pPr>
            <w:r w:rsidRPr="00F97B2C">
              <w:rPr>
                <w:sz w:val="16"/>
                <w:szCs w:val="16"/>
                <w:lang w:val="pl-PL"/>
              </w:rPr>
              <w:t>138</w:t>
            </w:r>
          </w:p>
        </w:tc>
      </w:tr>
      <w:tr w:rsidR="002C48D5" w:rsidRPr="00F97B2C" w14:paraId="0DFF107F" w14:textId="77777777" w:rsidTr="00810DCC">
        <w:trPr>
          <w:cantSplit/>
        </w:trPr>
        <w:tc>
          <w:tcPr>
            <w:tcW w:w="7994" w:type="dxa"/>
          </w:tcPr>
          <w:p w14:paraId="5CF93299" w14:textId="77777777" w:rsidR="002C48D5" w:rsidRPr="00F97B2C" w:rsidRDefault="002C48D5" w:rsidP="00F60234">
            <w:pPr>
              <w:pStyle w:val="TekstTabeli"/>
              <w:rPr>
                <w:sz w:val="16"/>
                <w:szCs w:val="16"/>
                <w:lang w:val="pl-PL"/>
              </w:rPr>
            </w:pPr>
            <w:r w:rsidRPr="00F97B2C">
              <w:rPr>
                <w:sz w:val="16"/>
                <w:szCs w:val="16"/>
                <w:lang w:val="pl-PL"/>
              </w:rPr>
              <w:t>Proporcja liczby ankiet zakończonych do liczby ankiet rozpoczętych</w:t>
            </w:r>
          </w:p>
        </w:tc>
        <w:tc>
          <w:tcPr>
            <w:tcW w:w="1134" w:type="dxa"/>
          </w:tcPr>
          <w:p w14:paraId="5F16EFEC" w14:textId="77777777" w:rsidR="002C48D5" w:rsidRPr="00F97B2C" w:rsidRDefault="002C48D5" w:rsidP="00F60234">
            <w:pPr>
              <w:pStyle w:val="TekstTabeli"/>
              <w:jc w:val="center"/>
              <w:rPr>
                <w:sz w:val="16"/>
                <w:szCs w:val="16"/>
                <w:lang w:val="pl-PL"/>
              </w:rPr>
            </w:pPr>
            <w:r w:rsidRPr="00F97B2C">
              <w:rPr>
                <w:sz w:val="16"/>
                <w:szCs w:val="16"/>
                <w:lang w:val="pl-PL"/>
              </w:rPr>
              <w:t>53,28%</w:t>
            </w:r>
          </w:p>
        </w:tc>
      </w:tr>
      <w:tr w:rsidR="002C48D5" w:rsidRPr="00F97B2C" w14:paraId="7C21087D" w14:textId="77777777" w:rsidTr="00810DCC">
        <w:trPr>
          <w:cantSplit/>
        </w:trPr>
        <w:tc>
          <w:tcPr>
            <w:tcW w:w="7994" w:type="dxa"/>
          </w:tcPr>
          <w:p w14:paraId="0D2890DC" w14:textId="1E3684AD" w:rsidR="002C48D5" w:rsidRPr="00F97B2C" w:rsidRDefault="002C48D5" w:rsidP="00F60234">
            <w:pPr>
              <w:pStyle w:val="TekstTabeli"/>
              <w:rPr>
                <w:sz w:val="16"/>
                <w:szCs w:val="16"/>
                <w:lang w:val="pl-PL"/>
              </w:rPr>
            </w:pPr>
            <w:r w:rsidRPr="00F97B2C">
              <w:rPr>
                <w:sz w:val="16"/>
                <w:szCs w:val="16"/>
                <w:lang w:val="pl-PL"/>
              </w:rPr>
              <w:t>Liczba respondentów ankiet rozpoczętych</w:t>
            </w:r>
          </w:p>
        </w:tc>
        <w:tc>
          <w:tcPr>
            <w:tcW w:w="1134" w:type="dxa"/>
          </w:tcPr>
          <w:p w14:paraId="684A0EA7" w14:textId="77777777" w:rsidR="002C48D5" w:rsidRPr="00F97B2C" w:rsidRDefault="002C48D5" w:rsidP="00F60234">
            <w:pPr>
              <w:pStyle w:val="TekstTabeli"/>
              <w:jc w:val="center"/>
              <w:rPr>
                <w:sz w:val="16"/>
                <w:szCs w:val="16"/>
                <w:lang w:val="pl-PL"/>
              </w:rPr>
            </w:pPr>
            <w:r w:rsidRPr="00F97B2C">
              <w:rPr>
                <w:sz w:val="16"/>
                <w:szCs w:val="16"/>
                <w:lang w:val="pl-PL"/>
              </w:rPr>
              <w:t>249</w:t>
            </w:r>
          </w:p>
        </w:tc>
      </w:tr>
      <w:tr w:rsidR="002C48D5" w:rsidRPr="00F97B2C" w14:paraId="601E8C8B" w14:textId="77777777" w:rsidTr="00810DCC">
        <w:trPr>
          <w:cantSplit/>
        </w:trPr>
        <w:tc>
          <w:tcPr>
            <w:tcW w:w="7994" w:type="dxa"/>
          </w:tcPr>
          <w:p w14:paraId="1A4F8BDD" w14:textId="77777777" w:rsidR="002C48D5" w:rsidRPr="00F97B2C" w:rsidRDefault="002C48D5" w:rsidP="00F60234">
            <w:pPr>
              <w:pStyle w:val="TekstTabeli"/>
              <w:rPr>
                <w:sz w:val="16"/>
                <w:szCs w:val="16"/>
                <w:lang w:val="pl-PL"/>
              </w:rPr>
            </w:pPr>
            <w:r w:rsidRPr="00F97B2C">
              <w:rPr>
                <w:sz w:val="16"/>
                <w:szCs w:val="16"/>
                <w:lang w:val="pl-PL"/>
              </w:rPr>
              <w:t>Liczba respondentów ankiet zakończonych</w:t>
            </w:r>
          </w:p>
        </w:tc>
        <w:tc>
          <w:tcPr>
            <w:tcW w:w="1134" w:type="dxa"/>
          </w:tcPr>
          <w:p w14:paraId="78B558DA" w14:textId="77777777" w:rsidR="002C48D5" w:rsidRPr="00F97B2C" w:rsidRDefault="002C48D5" w:rsidP="00F60234">
            <w:pPr>
              <w:pStyle w:val="TekstTabeli"/>
              <w:jc w:val="center"/>
              <w:rPr>
                <w:sz w:val="16"/>
                <w:szCs w:val="16"/>
                <w:lang w:val="pl-PL"/>
              </w:rPr>
            </w:pPr>
            <w:r w:rsidRPr="00F97B2C">
              <w:rPr>
                <w:sz w:val="16"/>
                <w:szCs w:val="16"/>
                <w:lang w:val="pl-PL"/>
              </w:rPr>
              <w:t>133</w:t>
            </w:r>
          </w:p>
        </w:tc>
      </w:tr>
      <w:tr w:rsidR="002C48D5" w:rsidRPr="00F97B2C" w14:paraId="0A216289" w14:textId="77777777" w:rsidTr="00810DCC">
        <w:trPr>
          <w:cantSplit/>
        </w:trPr>
        <w:tc>
          <w:tcPr>
            <w:tcW w:w="7994" w:type="dxa"/>
          </w:tcPr>
          <w:p w14:paraId="0F029953" w14:textId="362115A6" w:rsidR="002C48D5" w:rsidRPr="00F97B2C" w:rsidRDefault="002C48D5" w:rsidP="00F60234">
            <w:pPr>
              <w:pStyle w:val="TekstTabeli"/>
              <w:keepNext/>
              <w:rPr>
                <w:sz w:val="16"/>
                <w:szCs w:val="16"/>
                <w:lang w:val="pl-PL"/>
              </w:rPr>
            </w:pPr>
            <w:r w:rsidRPr="00F97B2C">
              <w:rPr>
                <w:sz w:val="16"/>
                <w:szCs w:val="16"/>
                <w:lang w:val="pl-PL"/>
              </w:rPr>
              <w:t>Proporcja liczby respondentów ankiet zakończonych do liczby respondentów ankiet rozpoczętych</w:t>
            </w:r>
          </w:p>
        </w:tc>
        <w:tc>
          <w:tcPr>
            <w:tcW w:w="1134" w:type="dxa"/>
          </w:tcPr>
          <w:p w14:paraId="71C0BD0C" w14:textId="77777777" w:rsidR="002C48D5" w:rsidRPr="00F97B2C" w:rsidRDefault="002C48D5" w:rsidP="00F60234">
            <w:pPr>
              <w:pStyle w:val="TekstTabeli"/>
              <w:keepNext/>
              <w:jc w:val="center"/>
              <w:rPr>
                <w:sz w:val="16"/>
                <w:szCs w:val="16"/>
                <w:lang w:val="pl-PL"/>
              </w:rPr>
            </w:pPr>
            <w:r w:rsidRPr="00F97B2C">
              <w:rPr>
                <w:sz w:val="16"/>
                <w:szCs w:val="16"/>
                <w:lang w:val="pl-PL"/>
              </w:rPr>
              <w:t>53,41%</w:t>
            </w:r>
          </w:p>
        </w:tc>
      </w:tr>
    </w:tbl>
    <w:p w14:paraId="3DCDC7E9" w14:textId="77777777" w:rsidR="002C48D5" w:rsidRDefault="002C48D5" w:rsidP="002C48D5">
      <w:pPr>
        <w:pStyle w:val="rdo"/>
      </w:pPr>
      <w:proofErr w:type="spellStart"/>
      <w:r>
        <w:t>Źródło</w:t>
      </w:r>
      <w:proofErr w:type="spellEnd"/>
      <w:r>
        <w:t xml:space="preserve">: </w:t>
      </w:r>
      <w:proofErr w:type="spellStart"/>
      <w:r>
        <w:t>opracowanie</w:t>
      </w:r>
      <w:proofErr w:type="spellEnd"/>
      <w:r>
        <w:t xml:space="preserve"> </w:t>
      </w:r>
      <w:proofErr w:type="spellStart"/>
      <w:r>
        <w:t>własne</w:t>
      </w:r>
      <w:proofErr w:type="spellEnd"/>
    </w:p>
    <w:p w14:paraId="691BDAA7" w14:textId="58DF188A" w:rsidR="00E37300" w:rsidRDefault="002C48D5" w:rsidP="00810DCC">
      <w:r>
        <w:t xml:space="preserve">Wartości proporcji ankiet zakończonych do rozpoczętych, zarówno dla ogółu uczestników badania, jak i dla odpowiedzi zakwalifikowanych na podstawie pytań filtrujących jako respondentów badania na poziomie 53%, należy uznać za niezbyt wysokie </w:t>
      </w:r>
      <w:r>
        <w:fldChar w:fldCharType="begin" w:fldLock="1"/>
      </w:r>
      <w:r>
        <w:instrText>ADDIN CSL_CITATION {"citationItems":[{"id":"ITEM-1","itemData":{"author":[{"dropping-particle":"","family":"Vehovar","given":"Vasja","non-dropping-particle":"","parse-names":false,"suffix":""},{"dropping-particle":"","family":"Batagelj","given":"Zenel","non-dropping-particle":"","parse-names":false,"suffix":""},{"dropping-particle":"","family":"Manfreda","given":"Katja Lozar","non-dropping-particle":"","parse-names":false,"suffix":""},{"dropping-particle":"","family":"Zaletel","given":"Metka","non-dropping-particle":"","parse-names":false,"suffix":""}],"container-title":"Survey nonresponse","id":"ITEM-1","issued":{"date-parts":[["2002"]]},"page":"229-242","publisher":"John Wiley New York, NY","title":"Nonresponse in web surveys","type":"article-journal"},"prefix":"por.","uris":["http://www.mendeley.com/documents/?uuid=d7667fc7-a502-4e9e-bc82-625e3bc741c2"]},{"id":"ITEM-2","itemData":{"author":[{"dropping-particle":"","family":"Matzat","given":"Uwe","non-dropping-particle":"","parse-names":false,"suffix":""},{"dropping-particle":"","family":"Snijders","given":"Chris","non-dropping-particle":"","parse-names":false,"suffix":""},{"dropping-particle":"","family":"Horst","given":"Wouter","non-dropping-particle":"van der","parse-names":false,"suffix":""}],"container-title":"Social Psychology","id":"ITEM-2","issue":"1","issued":{"date-parts":[["2009"]]},"page":"43","publisher":"Hogrefe \\&amp; Huber Publishers","title":"Effects of different types of progress indicators on drop-out rates in web surveys.","type":"article-journal","volume":"40"},"uris":["http://www.mendeley.com/documents/?uuid=6fadb7fd-a84e-4020-a703-bc01fb81d098"]},{"id":"ITEM-3","itemData":{"DOI":"10.1080/10447310902864951","ISSN":"1044-7318","author":[{"dropping-particle":"","family":"Hoonakker","given":"Peter","non-dropping-particle":"","parse-names":false,"suffix":""},{"dropping-particle":"","family":"Carayon","given":"Pascale","non-dropping-particle":"","parse-names":false,"suffix":""}],"container-title":"International Journal of Human-Computer Interaction","id":"ITEM-3","issue":"5","issued":{"date-parts":[["2009","6","8"]]},"page":"348-373","title":"Questionnaire Survey Nonresponse: A Comparison of Postal Mail and Internet Surveys","type":"article-journal","volume":"25"},"uris":["http://www.mendeley.com/documents/?uuid=8d22d825-47eb-411f-87b8-6c02576f22cc"]},{"id":"ITEM-4","itemData":{"DOI":"10.1177/0894439313497468","ISSN":"0894-4393","abstract":"The use of progress indicators seems to be standard in many online surveys. Researchers include them in surveys in the hope they will help reduce drop-off rates. However, there is no consensus in the literature regarding their effects. In this meta-analysis, we analyzed 32 randomized experiments comparing drop-off rates of an experimental group who completed an online survey in which a progress indicator was shown to drop-off rates of a control group to whom the progress indicator was not shown. In all the studies, a drop-off was defined as a discontinuance of the survey (at any point) after it has begun, resulting in failure to complete the survey. Three types of progress indicators were analyzed: constant, fast-to-slow, and slow-to-fast. Our results show that, overall, using a constant progress indicator does not significantly help reduce drop-offs and that effectiveness of the progress indicator varies depending on the speed of indicator: Fast-to-slow indicators reduced drop-offs, whereas slow-to-fast indicators incr</w:instrText>
      </w:r>
      <w:r w:rsidRPr="00C25CFE">
        <w:rPr>
          <w:lang w:val="en-GB"/>
        </w:rPr>
        <w:instrText>eased drop-offs. We also found that among the studies in which a small incentive was promised, showing a constant progress indicator increased the drop-off rate. These findings question the common belief that progress indicators help reduce drop-off rates.","author":[{"dropping-particle":"","family":"Villar","given":"Ana","non-dropping-particle":"","parse-names":false,"suffix":""},{"dropping-particle":"","family":"Callegaro","given":"Mario","non-dropping-particle":"","parse-names":false,"suffix":""},{"dropping-particle":"","family":"Yang","given":"Yongwei","non-dropping-particle":"","parse-names":false,"suffix":""}],"container-title":"Social Science Computer Review","id":"ITEM-4","issue":"6","issued":{"date-parts":[["2013","12","19"]]},"page":"744-762","title":"Where Am I? A Meta-Analysis of Experiments on the Effects of Progress Indicators for Web Surveys","type":"article-journal","volume":"31"},"uris":["http://www.mendeley.com/documents/?uuid=da307dee-b707-41c3-8938-d697e977d02c"]}],"mendeley":{"formattedCitation":"(Hoonakker &amp; Carayon, 2009; Matzat i in., 2009; por. Vehovar i in., 2002; Villar i in., 2013)","plainTextFormattedCitation":"(Hoonakker &amp; Carayon, 2009; Matzat i in., 2009; por. Vehovar i in., 2002; Villar i in., 2013)","previouslyFormattedCitation":"(Hoonakker &amp; Carayon, 2009; Matzat i in., 2009; por. Vehovar i in., 2002; Villar i in., 2013)"},"properties":{"noteIndex":0},"schema":"https://github.com/citation-style-language/schema/raw/master/csl-citation.json"}</w:instrText>
      </w:r>
      <w:r>
        <w:fldChar w:fldCharType="separate"/>
      </w:r>
      <w:r w:rsidRPr="00921CC1">
        <w:rPr>
          <w:noProof/>
          <w:lang w:val="en-GB"/>
        </w:rPr>
        <w:t xml:space="preserve">(Hoonakker &amp; Carayon, 2009; Matzat i in., 2009; por. </w:t>
      </w:r>
      <w:r w:rsidRPr="00376614">
        <w:rPr>
          <w:noProof/>
          <w:lang w:val="en-GB"/>
        </w:rPr>
        <w:t>Vehovar i in., 2002; Villar i in., 2013)</w:t>
      </w:r>
      <w:r>
        <w:fldChar w:fldCharType="end"/>
      </w:r>
      <w:r w:rsidRPr="00376614">
        <w:rPr>
          <w:lang w:val="en-GB"/>
        </w:rPr>
        <w:t xml:space="preserve">. </w:t>
      </w:r>
      <w:r w:rsidRPr="00951BCE">
        <w:t xml:space="preserve">Wartości takie wskazują </w:t>
      </w:r>
      <w:r>
        <w:t>na dość długie lub skomplikowane badanie.</w:t>
      </w:r>
      <w:r w:rsidR="00E56D0B">
        <w:t xml:space="preserve"> </w:t>
      </w:r>
      <w:r w:rsidR="000452EE">
        <w:t>Na podstawie analizy struktury grup respondentów</w:t>
      </w:r>
      <w:r w:rsidR="00923E79">
        <w:t xml:space="preserve">, można stwierdzić, że grupa badawcza, zarówno jako cała populacja respondentów badania ilościowego, jak i grupa absolwentów, wykazuje cechy </w:t>
      </w:r>
      <w:proofErr w:type="spellStart"/>
      <w:r w:rsidR="00923E79">
        <w:t>nadreprezentatywności</w:t>
      </w:r>
      <w:proofErr w:type="spellEnd"/>
      <w:r w:rsidR="00923E79">
        <w:t xml:space="preserve"> pewnych grup w porównaniu do spodziewanej struktury populacji badanej. To w połączeniu z faktem nielosowego doboru grupy badawczej, a także, potwierdzonymi dla ogółu respondentów, istotnymi rozbieżnościami w zakresie różnych wymiarów struktury w porównaniu do populacji badanej sprawia, że z dużym prawdopodobieństwem można przyjąć, iż wnioski z badania w zakresie analizy rezultatów odpowiedzi w grupach innych niż absolwenci nie mogą być wiarygodnie uogólniane na całą populację.</w:t>
      </w:r>
      <w:r w:rsidR="00B8318B">
        <w:t xml:space="preserve"> </w:t>
      </w:r>
      <w:r w:rsidR="00CB4192">
        <w:t xml:space="preserve">Ze względu na zidentyfikowane ograniczenia badania nie jest możliwe, by zweryfikować hipotezę </w:t>
      </w:r>
      <w:r w:rsidR="00CB4192" w:rsidRPr="007D4F16">
        <w:rPr>
          <w:b/>
          <w:bCs/>
        </w:rPr>
        <w:t>H1</w:t>
      </w:r>
      <w:r w:rsidR="007D4F16">
        <w:t xml:space="preserve">. </w:t>
      </w:r>
      <w:r w:rsidR="00CB4192">
        <w:t>Wyniki przeprowadzonych badań nie pozwalają na wyznaczenie wartości satysfakcji interesariuszy (np. SSI) dla różnych uczelni</w:t>
      </w:r>
      <w:r w:rsidR="0084514B">
        <w:t>.</w:t>
      </w:r>
      <w:r w:rsidR="00CB4192">
        <w:t xml:space="preserve"> </w:t>
      </w:r>
      <w:r w:rsidR="0084514B">
        <w:t xml:space="preserve">Niemniej </w:t>
      </w:r>
      <w:r w:rsidR="00A3273D">
        <w:t>w pracy przedstawiono przykład sposobu obliczania miar wskaźnika SSI przy wykorzystaniu pozyskanych danych i omówiono możliwości oraz ograniczenia analityczne wynikające z tego rodzaju pomiaru.</w:t>
      </w:r>
      <w:r w:rsidR="00810DCC">
        <w:t xml:space="preserve"> Podobnie przeprowadzone analizy danych</w:t>
      </w:r>
      <w:del w:id="148" w:author="Tadeusz Szefler" w:date="2024-11-27T13:07:00Z" w16du:dateUtc="2024-11-27T12:07:00Z">
        <w:r w:rsidR="00810DCC" w:rsidDel="008D3C21">
          <w:delText>,</w:delText>
        </w:r>
      </w:del>
      <w:r w:rsidR="00810DCC">
        <w:t xml:space="preserve"> w grupie absolwentów, dotycząc</w:t>
      </w:r>
      <w:del w:id="149" w:author="Tadeusz Szefler" w:date="2024-11-27T13:07:00Z" w16du:dateUtc="2024-11-27T12:07:00Z">
        <w:r w:rsidR="00810DCC" w:rsidDel="008D3C21">
          <w:delText>ych</w:delText>
        </w:r>
      </w:del>
      <w:ins w:id="150" w:author="Tadeusz Szefler" w:date="2024-11-27T13:07:00Z" w16du:dateUtc="2024-11-27T12:07:00Z">
        <w:r w:rsidR="008D3C21">
          <w:t>e</w:t>
        </w:r>
      </w:ins>
      <w:r w:rsidR="00810DCC">
        <w:t xml:space="preserve"> zatrudnienia i zarobków w pierwszych latach po ukończeniu studiów</w:t>
      </w:r>
      <w:ins w:id="151" w:author="Tadeusz Szefler" w:date="2024-11-27T13:06:00Z" w16du:dateUtc="2024-11-27T12:06:00Z">
        <w:r w:rsidR="008D3C21">
          <w:t>,</w:t>
        </w:r>
      </w:ins>
      <w:r w:rsidR="00810DCC">
        <w:t xml:space="preserve"> mimo</w:t>
      </w:r>
      <w:del w:id="152" w:author="Tadeusz Szefler" w:date="2024-11-27T13:06:00Z" w16du:dateUtc="2024-11-27T12:06:00Z">
        <w:r w:rsidR="00810DCC" w:rsidDel="008D3C21">
          <w:delText>,</w:delText>
        </w:r>
      </w:del>
      <w:r w:rsidR="00810DCC">
        <w:t xml:space="preserve"> że zdają się potwierdzać zjawiska zauważone w badaniu jakościowym</w:t>
      </w:r>
      <w:ins w:id="153" w:author="Tadeusz Szefler" w:date="2024-11-27T13:06:00Z" w16du:dateUtc="2024-11-27T12:06:00Z">
        <w:r w:rsidR="008D3C21">
          <w:t>,</w:t>
        </w:r>
      </w:ins>
      <w:r w:rsidR="00810DCC">
        <w:t xml:space="preserve"> nie mogą być uznane za wiarygodne statystycznie. </w:t>
      </w:r>
      <w:r w:rsidR="00F90BEF">
        <w:t xml:space="preserve">Znacznie lepszym zestawem danych do wnioskowania nt. powyższych zjawisk są dane z </w:t>
      </w:r>
      <w:r w:rsidR="00E37300">
        <w:t>ogólnopolski</w:t>
      </w:r>
      <w:r w:rsidR="00F90BEF">
        <w:t>ego</w:t>
      </w:r>
      <w:r w:rsidR="00E37300">
        <w:t xml:space="preserve"> system</w:t>
      </w:r>
      <w:r w:rsidR="00F90BEF">
        <w:t>u</w:t>
      </w:r>
      <w:r w:rsidR="00E37300">
        <w:t xml:space="preserve"> monitorowania </w:t>
      </w:r>
      <w:r w:rsidR="00810DCC">
        <w:t>ELA</w:t>
      </w:r>
      <w:r w:rsidR="00195782">
        <w:rPr>
          <w:rStyle w:val="Odwoanieprzypisudolnego"/>
        </w:rPr>
        <w:footnoteReference w:id="5"/>
      </w:r>
      <w:r w:rsidR="00195782">
        <w:t xml:space="preserve">. </w:t>
      </w:r>
      <w:r w:rsidR="00E37300">
        <w:t>Jak podaje Ministerstwo Edukacji i Nauki</w:t>
      </w:r>
      <w:ins w:id="154" w:author="Tadeusz Szefler" w:date="2024-11-27T13:07:00Z" w16du:dateUtc="2024-11-27T12:07:00Z">
        <w:r w:rsidR="008D3C21">
          <w:t>,</w:t>
        </w:r>
      </w:ins>
      <w:r w:rsidR="00E37300">
        <w:t xml:space="preserve"> ELA obejmuje swoim monitoringiem 34</w:t>
      </w:r>
      <w:r w:rsidR="00195782">
        <w:t> </w:t>
      </w:r>
      <w:r w:rsidR="00E37300">
        <w:t xml:space="preserve">tys. kierunków studiów oraz analizę sytuacji zawodowej ponad 1,8 miliona absolwentów. </w:t>
      </w:r>
    </w:p>
    <w:p w14:paraId="6CA038DE" w14:textId="61F3FD89" w:rsidR="00E37300" w:rsidRDefault="00E37300" w:rsidP="00E37300">
      <w:pPr>
        <w:pStyle w:val="Tytutabeli"/>
      </w:pPr>
      <w:bookmarkStart w:id="155" w:name="_Toc182910022"/>
      <w:bookmarkStart w:id="156" w:name="_Toc183082902"/>
      <w:r>
        <w:t xml:space="preserve">Tabela </w:t>
      </w:r>
      <w:fldSimple w:instr=" SEQ Tabela \* ARABIC ">
        <w:r w:rsidR="009F7D4A">
          <w:rPr>
            <w:noProof/>
          </w:rPr>
          <w:t>5</w:t>
        </w:r>
      </w:fldSimple>
      <w:r>
        <w:rPr>
          <w:noProof/>
        </w:rPr>
        <w:t>.</w:t>
      </w:r>
      <w:r>
        <w:t xml:space="preserve"> Korelacje pomiędzy klasyfikowaniem uczelni jako techniczną</w:t>
      </w:r>
      <w:del w:id="157" w:author="Tadeusz Szefler" w:date="2024-11-27T13:08:00Z" w16du:dateUtc="2024-11-27T12:08:00Z">
        <w:r w:rsidDel="008D3C21">
          <w:delText>,</w:delText>
        </w:r>
      </w:del>
      <w:r>
        <w:t xml:space="preserve"> a wynagrodzeniem i zatrudnieniem absolwentów oraz wskaźnikami IWRA oraz WWZ po roku i po 3 latach od ukończenia studiów na podstawie bazy danych ELA</w:t>
      </w:r>
      <w:bookmarkEnd w:id="155"/>
      <w:bookmarkEnd w:id="156"/>
    </w:p>
    <w:tbl>
      <w:tblPr>
        <w:tblStyle w:val="Tabela-Siatka"/>
        <w:tblW w:w="0" w:type="auto"/>
        <w:tblInd w:w="113" w:type="dxa"/>
        <w:tblLook w:val="04A0" w:firstRow="1" w:lastRow="0" w:firstColumn="1" w:lastColumn="0" w:noHBand="0" w:noVBand="1"/>
      </w:tblPr>
      <w:tblGrid>
        <w:gridCol w:w="4464"/>
        <w:gridCol w:w="2242"/>
        <w:gridCol w:w="2243"/>
      </w:tblGrid>
      <w:tr w:rsidR="00E37300" w:rsidRPr="00F97B2C" w14:paraId="15F1498A" w14:textId="77777777" w:rsidTr="00F60234">
        <w:trPr>
          <w:cantSplit/>
          <w:tblHeader/>
        </w:trPr>
        <w:tc>
          <w:tcPr>
            <w:tcW w:w="4536" w:type="dxa"/>
            <w:vAlign w:val="center"/>
          </w:tcPr>
          <w:p w14:paraId="59B294AF" w14:textId="77777777" w:rsidR="00E37300" w:rsidRPr="00F97B2C" w:rsidRDefault="00E37300" w:rsidP="00F60234">
            <w:pPr>
              <w:keepNext/>
              <w:ind w:firstLine="0"/>
              <w:jc w:val="left"/>
              <w:rPr>
                <w:b/>
                <w:bCs/>
                <w:sz w:val="16"/>
                <w:szCs w:val="16"/>
              </w:rPr>
            </w:pPr>
            <w:proofErr w:type="spellStart"/>
            <w:r w:rsidRPr="00F97B2C">
              <w:rPr>
                <w:b/>
                <w:bCs/>
                <w:sz w:val="16"/>
                <w:szCs w:val="16"/>
              </w:rPr>
              <w:t>Opis</w:t>
            </w:r>
            <w:proofErr w:type="spellEnd"/>
            <w:r w:rsidRPr="00F97B2C">
              <w:rPr>
                <w:b/>
                <w:bCs/>
                <w:sz w:val="16"/>
                <w:szCs w:val="16"/>
              </w:rPr>
              <w:t xml:space="preserve"> </w:t>
            </w:r>
            <w:proofErr w:type="spellStart"/>
            <w:r w:rsidRPr="00F97B2C">
              <w:rPr>
                <w:b/>
                <w:bCs/>
                <w:sz w:val="16"/>
                <w:szCs w:val="16"/>
              </w:rPr>
              <w:t>badanej</w:t>
            </w:r>
            <w:proofErr w:type="spellEnd"/>
            <w:r w:rsidRPr="00F97B2C">
              <w:rPr>
                <w:b/>
                <w:bCs/>
                <w:sz w:val="16"/>
                <w:szCs w:val="16"/>
              </w:rPr>
              <w:t xml:space="preserve"> </w:t>
            </w:r>
            <w:proofErr w:type="spellStart"/>
            <w:r w:rsidRPr="00F97B2C">
              <w:rPr>
                <w:b/>
                <w:bCs/>
                <w:sz w:val="16"/>
                <w:szCs w:val="16"/>
              </w:rPr>
              <w:t>korelacji</w:t>
            </w:r>
            <w:proofErr w:type="spellEnd"/>
          </w:p>
        </w:tc>
        <w:tc>
          <w:tcPr>
            <w:tcW w:w="2268" w:type="dxa"/>
            <w:vAlign w:val="center"/>
          </w:tcPr>
          <w:p w14:paraId="32FED71D" w14:textId="77777777" w:rsidR="00E37300" w:rsidRPr="00F97B2C" w:rsidRDefault="00E37300" w:rsidP="00F60234">
            <w:pPr>
              <w:keepNext/>
              <w:ind w:firstLine="0"/>
              <w:jc w:val="center"/>
              <w:rPr>
                <w:b/>
                <w:bCs/>
                <w:sz w:val="16"/>
                <w:szCs w:val="16"/>
              </w:rPr>
            </w:pPr>
            <w:proofErr w:type="spellStart"/>
            <w:r w:rsidRPr="00F97B2C">
              <w:rPr>
                <w:b/>
                <w:bCs/>
                <w:sz w:val="16"/>
                <w:szCs w:val="16"/>
              </w:rPr>
              <w:t>Wartość</w:t>
            </w:r>
            <w:proofErr w:type="spellEnd"/>
            <w:r w:rsidRPr="00F97B2C">
              <w:rPr>
                <w:b/>
                <w:bCs/>
                <w:sz w:val="16"/>
                <w:szCs w:val="16"/>
              </w:rPr>
              <w:t xml:space="preserve"> </w:t>
            </w:r>
            <w:proofErr w:type="spellStart"/>
            <w:r w:rsidRPr="00F97B2C">
              <w:rPr>
                <w:b/>
                <w:bCs/>
                <w:sz w:val="16"/>
                <w:szCs w:val="16"/>
              </w:rPr>
              <w:t>korelacji</w:t>
            </w:r>
            <w:proofErr w:type="spellEnd"/>
            <w:r w:rsidRPr="00F97B2C">
              <w:rPr>
                <w:b/>
                <w:bCs/>
                <w:sz w:val="16"/>
                <w:szCs w:val="16"/>
              </w:rPr>
              <w:t xml:space="preserve"> </w:t>
            </w:r>
            <w:r w:rsidRPr="00F97B2C">
              <w:rPr>
                <w:b/>
                <w:bCs/>
                <w:sz w:val="16"/>
                <w:szCs w:val="16"/>
              </w:rPr>
              <w:br/>
              <w:t>r-</w:t>
            </w:r>
            <w:proofErr w:type="spellStart"/>
            <w:r w:rsidRPr="00F97B2C">
              <w:rPr>
                <w:b/>
                <w:bCs/>
                <w:sz w:val="16"/>
                <w:szCs w:val="16"/>
              </w:rPr>
              <w:t>Pearsona</w:t>
            </w:r>
            <w:proofErr w:type="spellEnd"/>
          </w:p>
        </w:tc>
        <w:tc>
          <w:tcPr>
            <w:tcW w:w="2268" w:type="dxa"/>
            <w:vAlign w:val="center"/>
          </w:tcPr>
          <w:p w14:paraId="758F4FB2" w14:textId="643B9632" w:rsidR="00E37300" w:rsidRPr="00F97B2C" w:rsidRDefault="00E37300" w:rsidP="00F60234">
            <w:pPr>
              <w:keepNext/>
              <w:ind w:firstLine="0"/>
              <w:jc w:val="center"/>
              <w:rPr>
                <w:b/>
                <w:bCs/>
                <w:sz w:val="16"/>
                <w:szCs w:val="16"/>
              </w:rPr>
            </w:pPr>
            <w:proofErr w:type="spellStart"/>
            <w:r w:rsidRPr="00F97B2C">
              <w:rPr>
                <w:b/>
                <w:bCs/>
                <w:sz w:val="16"/>
                <w:szCs w:val="16"/>
              </w:rPr>
              <w:t>Wartość</w:t>
            </w:r>
            <w:proofErr w:type="spellEnd"/>
            <w:r w:rsidRPr="00F97B2C">
              <w:rPr>
                <w:b/>
                <w:bCs/>
                <w:sz w:val="16"/>
                <w:szCs w:val="16"/>
              </w:rPr>
              <w:t xml:space="preserve"> </w:t>
            </w:r>
            <w:proofErr w:type="spellStart"/>
            <w:r w:rsidRPr="00F97B2C">
              <w:rPr>
                <w:b/>
                <w:bCs/>
                <w:sz w:val="16"/>
                <w:szCs w:val="16"/>
              </w:rPr>
              <w:t>istotności</w:t>
            </w:r>
            <w:proofErr w:type="spellEnd"/>
            <w:r w:rsidRPr="00F97B2C">
              <w:rPr>
                <w:b/>
                <w:bCs/>
                <w:sz w:val="16"/>
                <w:szCs w:val="16"/>
              </w:rPr>
              <w:t xml:space="preserve"> </w:t>
            </w:r>
            <w:r w:rsidR="00E56D0B">
              <w:rPr>
                <w:b/>
                <w:bCs/>
                <w:sz w:val="16"/>
                <w:szCs w:val="16"/>
              </w:rPr>
              <w:br/>
            </w:r>
            <w:proofErr w:type="spellStart"/>
            <w:r w:rsidRPr="00F97B2C">
              <w:rPr>
                <w:b/>
                <w:bCs/>
                <w:sz w:val="16"/>
                <w:szCs w:val="16"/>
              </w:rPr>
              <w:t>statystycznej</w:t>
            </w:r>
            <w:proofErr w:type="spellEnd"/>
            <w:r w:rsidRPr="00F97B2C">
              <w:rPr>
                <w:b/>
                <w:bCs/>
                <w:sz w:val="16"/>
                <w:szCs w:val="16"/>
              </w:rPr>
              <w:t xml:space="preserve"> p</w:t>
            </w:r>
          </w:p>
        </w:tc>
      </w:tr>
      <w:tr w:rsidR="00E37300" w:rsidRPr="00F97B2C" w14:paraId="2EC7812F" w14:textId="77777777" w:rsidTr="00F60234">
        <w:trPr>
          <w:cantSplit/>
        </w:trPr>
        <w:tc>
          <w:tcPr>
            <w:tcW w:w="4536" w:type="dxa"/>
            <w:vAlign w:val="center"/>
          </w:tcPr>
          <w:p w14:paraId="649EFFEF" w14:textId="77777777" w:rsidR="00E37300" w:rsidRPr="00F97B2C" w:rsidRDefault="00E37300" w:rsidP="00F60234">
            <w:pPr>
              <w:pStyle w:val="TekstTabeli"/>
              <w:rPr>
                <w:sz w:val="16"/>
                <w:szCs w:val="16"/>
                <w:lang w:val="pl-PL"/>
              </w:rPr>
            </w:pPr>
            <w:r w:rsidRPr="00F97B2C">
              <w:rPr>
                <w:sz w:val="16"/>
                <w:szCs w:val="16"/>
                <w:lang w:val="pl-PL"/>
              </w:rPr>
              <w:t>Techniczna vs zatrudnienie po 1 roku</w:t>
            </w:r>
          </w:p>
        </w:tc>
        <w:tc>
          <w:tcPr>
            <w:tcW w:w="2268" w:type="dxa"/>
            <w:vAlign w:val="center"/>
          </w:tcPr>
          <w:p w14:paraId="42CD54A2" w14:textId="77777777" w:rsidR="00E37300" w:rsidRPr="00F97B2C" w:rsidRDefault="00E37300" w:rsidP="00F60234">
            <w:pPr>
              <w:pStyle w:val="TekstTabeli"/>
              <w:jc w:val="center"/>
              <w:rPr>
                <w:sz w:val="16"/>
                <w:szCs w:val="16"/>
                <w:lang w:val="pl-PL"/>
              </w:rPr>
            </w:pPr>
            <w:r w:rsidRPr="00F97B2C">
              <w:rPr>
                <w:b/>
                <w:sz w:val="16"/>
                <w:szCs w:val="16"/>
                <w:lang w:val="pl-PL"/>
              </w:rPr>
              <w:t>-0,1508</w:t>
            </w:r>
          </w:p>
        </w:tc>
        <w:tc>
          <w:tcPr>
            <w:tcW w:w="2268" w:type="dxa"/>
            <w:vAlign w:val="center"/>
          </w:tcPr>
          <w:p w14:paraId="5A349867" w14:textId="77777777" w:rsidR="00E37300" w:rsidRPr="00F97B2C" w:rsidRDefault="00E37300" w:rsidP="00F60234">
            <w:pPr>
              <w:pStyle w:val="TekstTabeli"/>
              <w:jc w:val="center"/>
              <w:rPr>
                <w:i/>
                <w:iCs/>
                <w:sz w:val="16"/>
                <w:szCs w:val="16"/>
                <w:lang w:val="pl-PL"/>
              </w:rPr>
            </w:pPr>
            <w:r w:rsidRPr="00F97B2C">
              <w:rPr>
                <w:i/>
                <w:iCs/>
                <w:sz w:val="16"/>
                <w:szCs w:val="16"/>
                <w:lang w:val="pl-PL"/>
              </w:rPr>
              <w:t>0,0010</w:t>
            </w:r>
          </w:p>
        </w:tc>
      </w:tr>
      <w:tr w:rsidR="00E37300" w:rsidRPr="00F97B2C" w14:paraId="08D58C37" w14:textId="77777777" w:rsidTr="00F60234">
        <w:trPr>
          <w:cantSplit/>
        </w:trPr>
        <w:tc>
          <w:tcPr>
            <w:tcW w:w="4536" w:type="dxa"/>
            <w:vAlign w:val="center"/>
          </w:tcPr>
          <w:p w14:paraId="36B3B2C7" w14:textId="77777777" w:rsidR="00E37300" w:rsidRPr="00F97B2C" w:rsidRDefault="00E37300" w:rsidP="00F60234">
            <w:pPr>
              <w:pStyle w:val="TekstTabeli"/>
              <w:rPr>
                <w:sz w:val="16"/>
                <w:szCs w:val="16"/>
                <w:lang w:val="pl-PL"/>
              </w:rPr>
            </w:pPr>
            <w:r w:rsidRPr="00F97B2C">
              <w:rPr>
                <w:sz w:val="16"/>
                <w:szCs w:val="16"/>
                <w:lang w:val="pl-PL"/>
              </w:rPr>
              <w:t>Techniczna vs zarobki po 1 roku</w:t>
            </w:r>
          </w:p>
        </w:tc>
        <w:tc>
          <w:tcPr>
            <w:tcW w:w="2268" w:type="dxa"/>
            <w:vAlign w:val="center"/>
          </w:tcPr>
          <w:p w14:paraId="26DE59CE" w14:textId="77777777" w:rsidR="00E37300" w:rsidRPr="00F97B2C" w:rsidRDefault="00E37300" w:rsidP="00F60234">
            <w:pPr>
              <w:pStyle w:val="TekstTabeli"/>
              <w:jc w:val="center"/>
              <w:rPr>
                <w:sz w:val="16"/>
                <w:szCs w:val="16"/>
              </w:rPr>
            </w:pPr>
            <w:r w:rsidRPr="00F97B2C">
              <w:rPr>
                <w:sz w:val="16"/>
                <w:szCs w:val="16"/>
                <w:lang w:val="pl-PL"/>
              </w:rPr>
              <w:t>0,0141</w:t>
            </w:r>
          </w:p>
        </w:tc>
        <w:tc>
          <w:tcPr>
            <w:tcW w:w="2268" w:type="dxa"/>
            <w:vAlign w:val="center"/>
          </w:tcPr>
          <w:p w14:paraId="3B2801B0" w14:textId="77777777" w:rsidR="00E37300" w:rsidRPr="00F97B2C" w:rsidRDefault="00E37300" w:rsidP="00F60234">
            <w:pPr>
              <w:pStyle w:val="TekstTabeli"/>
              <w:jc w:val="center"/>
              <w:rPr>
                <w:i/>
                <w:iCs/>
                <w:sz w:val="16"/>
                <w:szCs w:val="16"/>
              </w:rPr>
            </w:pPr>
            <w:r w:rsidRPr="00F97B2C">
              <w:rPr>
                <w:i/>
                <w:iCs/>
                <w:sz w:val="16"/>
                <w:szCs w:val="16"/>
                <w:lang w:val="pl-PL"/>
              </w:rPr>
              <w:t>0,7604</w:t>
            </w:r>
          </w:p>
        </w:tc>
      </w:tr>
      <w:tr w:rsidR="00E37300" w:rsidRPr="00F97B2C" w14:paraId="0427D923" w14:textId="77777777" w:rsidTr="00F60234">
        <w:trPr>
          <w:cantSplit/>
        </w:trPr>
        <w:tc>
          <w:tcPr>
            <w:tcW w:w="4536" w:type="dxa"/>
            <w:vAlign w:val="center"/>
          </w:tcPr>
          <w:p w14:paraId="0370D434" w14:textId="77777777" w:rsidR="00E37300" w:rsidRPr="00F97B2C" w:rsidRDefault="00E37300" w:rsidP="00F60234">
            <w:pPr>
              <w:pStyle w:val="TekstTabeli"/>
              <w:rPr>
                <w:sz w:val="16"/>
                <w:szCs w:val="16"/>
                <w:lang w:val="pl-PL"/>
              </w:rPr>
            </w:pPr>
            <w:r w:rsidRPr="00F97B2C">
              <w:rPr>
                <w:sz w:val="16"/>
                <w:szCs w:val="16"/>
                <w:lang w:val="pl-PL"/>
              </w:rPr>
              <w:t>Techniczna vs IWRA po 1 roku</w:t>
            </w:r>
          </w:p>
        </w:tc>
        <w:tc>
          <w:tcPr>
            <w:tcW w:w="2268" w:type="dxa"/>
            <w:vAlign w:val="center"/>
          </w:tcPr>
          <w:p w14:paraId="1A89878A" w14:textId="77777777" w:rsidR="00E37300" w:rsidRPr="00F97B2C" w:rsidRDefault="00E37300" w:rsidP="00F60234">
            <w:pPr>
              <w:pStyle w:val="TekstTabeli"/>
              <w:jc w:val="center"/>
              <w:rPr>
                <w:sz w:val="16"/>
                <w:szCs w:val="16"/>
                <w:lang w:val="pl-PL"/>
              </w:rPr>
            </w:pPr>
            <w:r w:rsidRPr="00F97B2C">
              <w:rPr>
                <w:sz w:val="16"/>
                <w:szCs w:val="16"/>
                <w:lang w:val="pl-PL"/>
              </w:rPr>
              <w:t>-0,0597</w:t>
            </w:r>
          </w:p>
        </w:tc>
        <w:tc>
          <w:tcPr>
            <w:tcW w:w="2268" w:type="dxa"/>
            <w:vAlign w:val="center"/>
          </w:tcPr>
          <w:p w14:paraId="292178E6" w14:textId="77777777" w:rsidR="00E37300" w:rsidRPr="00F97B2C" w:rsidRDefault="00E37300" w:rsidP="00F60234">
            <w:pPr>
              <w:pStyle w:val="TekstTabeli"/>
              <w:jc w:val="center"/>
              <w:rPr>
                <w:i/>
                <w:iCs/>
                <w:sz w:val="16"/>
                <w:szCs w:val="16"/>
                <w:lang w:val="pl-PL"/>
              </w:rPr>
            </w:pPr>
            <w:r w:rsidRPr="00F97B2C">
              <w:rPr>
                <w:i/>
                <w:iCs/>
                <w:sz w:val="16"/>
                <w:szCs w:val="16"/>
                <w:lang w:val="pl-PL"/>
              </w:rPr>
              <w:t>0,1961</w:t>
            </w:r>
          </w:p>
        </w:tc>
      </w:tr>
      <w:tr w:rsidR="00E37300" w:rsidRPr="00F97B2C" w14:paraId="4C9AEE15" w14:textId="77777777" w:rsidTr="00F60234">
        <w:trPr>
          <w:cantSplit/>
        </w:trPr>
        <w:tc>
          <w:tcPr>
            <w:tcW w:w="4536" w:type="dxa"/>
            <w:vAlign w:val="center"/>
          </w:tcPr>
          <w:p w14:paraId="07C1D56E" w14:textId="77777777" w:rsidR="00E37300" w:rsidRPr="00F97B2C" w:rsidRDefault="00E37300" w:rsidP="00F60234">
            <w:pPr>
              <w:pStyle w:val="TekstTabeli"/>
              <w:rPr>
                <w:sz w:val="16"/>
                <w:szCs w:val="16"/>
                <w:lang w:val="pl-PL"/>
              </w:rPr>
            </w:pPr>
            <w:r w:rsidRPr="00F97B2C">
              <w:rPr>
                <w:sz w:val="16"/>
                <w:szCs w:val="16"/>
                <w:lang w:val="pl-PL"/>
              </w:rPr>
              <w:t>Techniczna vs WWZ po 1 roku</w:t>
            </w:r>
          </w:p>
        </w:tc>
        <w:tc>
          <w:tcPr>
            <w:tcW w:w="2268" w:type="dxa"/>
            <w:vAlign w:val="center"/>
          </w:tcPr>
          <w:p w14:paraId="32259BE7" w14:textId="77777777" w:rsidR="00E37300" w:rsidRPr="00F97B2C" w:rsidRDefault="00E37300" w:rsidP="00F60234">
            <w:pPr>
              <w:pStyle w:val="TekstTabeli"/>
              <w:jc w:val="center"/>
              <w:rPr>
                <w:sz w:val="16"/>
                <w:szCs w:val="16"/>
                <w:lang w:val="pl-PL"/>
              </w:rPr>
            </w:pPr>
            <w:r w:rsidRPr="00F97B2C">
              <w:rPr>
                <w:sz w:val="16"/>
                <w:szCs w:val="16"/>
                <w:lang w:val="pl-PL"/>
              </w:rPr>
              <w:t>0,0195</w:t>
            </w:r>
          </w:p>
        </w:tc>
        <w:tc>
          <w:tcPr>
            <w:tcW w:w="2268" w:type="dxa"/>
            <w:vAlign w:val="center"/>
          </w:tcPr>
          <w:p w14:paraId="67DAB692" w14:textId="77777777" w:rsidR="00E37300" w:rsidRPr="00F97B2C" w:rsidRDefault="00E37300" w:rsidP="00F60234">
            <w:pPr>
              <w:pStyle w:val="TekstTabeli"/>
              <w:jc w:val="center"/>
              <w:rPr>
                <w:i/>
                <w:iCs/>
                <w:sz w:val="16"/>
                <w:szCs w:val="16"/>
                <w:lang w:val="pl-PL"/>
              </w:rPr>
            </w:pPr>
            <w:r w:rsidRPr="00F97B2C">
              <w:rPr>
                <w:i/>
                <w:iCs/>
                <w:sz w:val="16"/>
                <w:szCs w:val="16"/>
                <w:lang w:val="pl-PL"/>
              </w:rPr>
              <w:t>0,6736</w:t>
            </w:r>
          </w:p>
        </w:tc>
      </w:tr>
      <w:tr w:rsidR="00E37300" w:rsidRPr="00F97B2C" w14:paraId="706FFAD0" w14:textId="77777777" w:rsidTr="00F60234">
        <w:trPr>
          <w:cantSplit/>
        </w:trPr>
        <w:tc>
          <w:tcPr>
            <w:tcW w:w="4536" w:type="dxa"/>
            <w:vAlign w:val="center"/>
          </w:tcPr>
          <w:p w14:paraId="6EAC7CCF" w14:textId="77777777" w:rsidR="00E37300" w:rsidRPr="00F97B2C" w:rsidRDefault="00E37300" w:rsidP="00F60234">
            <w:pPr>
              <w:pStyle w:val="TekstTabeli"/>
              <w:rPr>
                <w:sz w:val="16"/>
                <w:szCs w:val="16"/>
                <w:lang w:val="pl-PL"/>
              </w:rPr>
            </w:pPr>
            <w:r w:rsidRPr="00F97B2C">
              <w:rPr>
                <w:sz w:val="16"/>
                <w:szCs w:val="16"/>
                <w:lang w:val="pl-PL"/>
              </w:rPr>
              <w:t>Techniczna vs zatrudnienie po 3 latach</w:t>
            </w:r>
          </w:p>
        </w:tc>
        <w:tc>
          <w:tcPr>
            <w:tcW w:w="2268" w:type="dxa"/>
            <w:vAlign w:val="center"/>
          </w:tcPr>
          <w:p w14:paraId="6A3D0197" w14:textId="77777777" w:rsidR="00E37300" w:rsidRPr="00F97B2C" w:rsidRDefault="00E37300" w:rsidP="00F60234">
            <w:pPr>
              <w:pStyle w:val="TekstTabeli"/>
              <w:jc w:val="center"/>
              <w:rPr>
                <w:sz w:val="16"/>
                <w:szCs w:val="16"/>
              </w:rPr>
            </w:pPr>
            <w:r w:rsidRPr="00F97B2C">
              <w:rPr>
                <w:sz w:val="16"/>
                <w:szCs w:val="16"/>
                <w:lang w:val="pl-PL"/>
              </w:rPr>
              <w:t>0,0678</w:t>
            </w:r>
          </w:p>
        </w:tc>
        <w:tc>
          <w:tcPr>
            <w:tcW w:w="2268" w:type="dxa"/>
            <w:vAlign w:val="center"/>
          </w:tcPr>
          <w:p w14:paraId="4172E961" w14:textId="77777777" w:rsidR="00E37300" w:rsidRPr="00F97B2C" w:rsidRDefault="00E37300" w:rsidP="00F60234">
            <w:pPr>
              <w:pStyle w:val="TekstTabeli"/>
              <w:jc w:val="center"/>
              <w:rPr>
                <w:i/>
                <w:iCs/>
                <w:sz w:val="16"/>
                <w:szCs w:val="16"/>
              </w:rPr>
            </w:pPr>
            <w:r w:rsidRPr="00F97B2C">
              <w:rPr>
                <w:i/>
                <w:iCs/>
                <w:sz w:val="16"/>
                <w:szCs w:val="16"/>
                <w:lang w:val="pl-PL"/>
              </w:rPr>
              <w:t>0,1424</w:t>
            </w:r>
          </w:p>
        </w:tc>
      </w:tr>
      <w:tr w:rsidR="00E37300" w:rsidRPr="00F97B2C" w14:paraId="449C749B" w14:textId="77777777" w:rsidTr="00F60234">
        <w:trPr>
          <w:cantSplit/>
        </w:trPr>
        <w:tc>
          <w:tcPr>
            <w:tcW w:w="4536" w:type="dxa"/>
            <w:vAlign w:val="center"/>
          </w:tcPr>
          <w:p w14:paraId="12F5EFD5" w14:textId="77777777" w:rsidR="00E37300" w:rsidRPr="00F97B2C" w:rsidRDefault="00E37300" w:rsidP="00F60234">
            <w:pPr>
              <w:pStyle w:val="TekstTabeli"/>
              <w:rPr>
                <w:sz w:val="16"/>
                <w:szCs w:val="16"/>
                <w:lang w:val="pl-PL"/>
              </w:rPr>
            </w:pPr>
            <w:r w:rsidRPr="00F97B2C">
              <w:rPr>
                <w:sz w:val="16"/>
                <w:szCs w:val="16"/>
                <w:lang w:val="pl-PL"/>
              </w:rPr>
              <w:t>Techniczna vs zarobki po 3 latach</w:t>
            </w:r>
          </w:p>
        </w:tc>
        <w:tc>
          <w:tcPr>
            <w:tcW w:w="2268" w:type="dxa"/>
            <w:vAlign w:val="center"/>
          </w:tcPr>
          <w:p w14:paraId="7FFE7200" w14:textId="77777777" w:rsidR="00E37300" w:rsidRPr="00F97B2C" w:rsidRDefault="00E37300" w:rsidP="00F60234">
            <w:pPr>
              <w:pStyle w:val="TekstTabeli"/>
              <w:jc w:val="center"/>
              <w:rPr>
                <w:b/>
                <w:sz w:val="16"/>
                <w:szCs w:val="16"/>
                <w:lang w:val="pl-PL"/>
              </w:rPr>
            </w:pPr>
            <w:r w:rsidRPr="00F97B2C">
              <w:rPr>
                <w:b/>
                <w:sz w:val="16"/>
                <w:szCs w:val="16"/>
                <w:lang w:val="pl-PL"/>
              </w:rPr>
              <w:t>0,1281</w:t>
            </w:r>
          </w:p>
        </w:tc>
        <w:tc>
          <w:tcPr>
            <w:tcW w:w="2268" w:type="dxa"/>
            <w:vAlign w:val="center"/>
          </w:tcPr>
          <w:p w14:paraId="5F686FF8" w14:textId="77777777" w:rsidR="00E37300" w:rsidRPr="00F97B2C" w:rsidRDefault="00E37300" w:rsidP="00F60234">
            <w:pPr>
              <w:pStyle w:val="TekstTabeli"/>
              <w:jc w:val="center"/>
              <w:rPr>
                <w:i/>
                <w:iCs/>
                <w:sz w:val="16"/>
                <w:szCs w:val="16"/>
                <w:lang w:val="pl-PL"/>
              </w:rPr>
            </w:pPr>
            <w:r w:rsidRPr="00F97B2C">
              <w:rPr>
                <w:i/>
                <w:iCs/>
                <w:sz w:val="16"/>
                <w:szCs w:val="16"/>
                <w:lang w:val="pl-PL"/>
              </w:rPr>
              <w:t>0,0054</w:t>
            </w:r>
          </w:p>
        </w:tc>
      </w:tr>
      <w:tr w:rsidR="00E37300" w:rsidRPr="00F97B2C" w14:paraId="091E96F2" w14:textId="77777777" w:rsidTr="00F60234">
        <w:trPr>
          <w:cantSplit/>
        </w:trPr>
        <w:tc>
          <w:tcPr>
            <w:tcW w:w="4536" w:type="dxa"/>
            <w:vAlign w:val="center"/>
          </w:tcPr>
          <w:p w14:paraId="41322D49" w14:textId="77777777" w:rsidR="00E37300" w:rsidRPr="00F97B2C" w:rsidRDefault="00E37300" w:rsidP="00F60234">
            <w:pPr>
              <w:pStyle w:val="TekstTabeli"/>
              <w:rPr>
                <w:sz w:val="16"/>
                <w:szCs w:val="16"/>
                <w:lang w:val="pl-PL"/>
              </w:rPr>
            </w:pPr>
            <w:r w:rsidRPr="00F97B2C">
              <w:rPr>
                <w:sz w:val="16"/>
                <w:szCs w:val="16"/>
                <w:lang w:val="pl-PL"/>
              </w:rPr>
              <w:t>Techniczna vs IWRA po 3 latach</w:t>
            </w:r>
          </w:p>
        </w:tc>
        <w:tc>
          <w:tcPr>
            <w:tcW w:w="2268" w:type="dxa"/>
            <w:vAlign w:val="center"/>
          </w:tcPr>
          <w:p w14:paraId="3D000E3B" w14:textId="77777777" w:rsidR="00E37300" w:rsidRPr="00F97B2C" w:rsidRDefault="00E37300" w:rsidP="00F60234">
            <w:pPr>
              <w:pStyle w:val="TekstTabeli"/>
              <w:jc w:val="center"/>
              <w:rPr>
                <w:b/>
                <w:sz w:val="16"/>
                <w:szCs w:val="16"/>
                <w:lang w:val="pl-PL"/>
              </w:rPr>
            </w:pPr>
            <w:r w:rsidRPr="00F97B2C">
              <w:rPr>
                <w:b/>
                <w:sz w:val="16"/>
                <w:szCs w:val="16"/>
                <w:lang w:val="pl-PL"/>
              </w:rPr>
              <w:t>0,1336</w:t>
            </w:r>
          </w:p>
        </w:tc>
        <w:tc>
          <w:tcPr>
            <w:tcW w:w="2268" w:type="dxa"/>
            <w:vAlign w:val="center"/>
          </w:tcPr>
          <w:p w14:paraId="462EB690" w14:textId="77777777" w:rsidR="00E37300" w:rsidRPr="00F97B2C" w:rsidRDefault="00E37300" w:rsidP="00F60234">
            <w:pPr>
              <w:pStyle w:val="TekstTabeli"/>
              <w:jc w:val="center"/>
              <w:rPr>
                <w:i/>
                <w:iCs/>
                <w:sz w:val="16"/>
                <w:szCs w:val="16"/>
                <w:lang w:val="pl-PL"/>
              </w:rPr>
            </w:pPr>
            <w:r w:rsidRPr="00F97B2C">
              <w:rPr>
                <w:i/>
                <w:iCs/>
                <w:sz w:val="16"/>
                <w:szCs w:val="16"/>
                <w:lang w:val="pl-PL"/>
              </w:rPr>
              <w:t>0,0037</w:t>
            </w:r>
          </w:p>
        </w:tc>
      </w:tr>
      <w:tr w:rsidR="00E37300" w:rsidRPr="00F97B2C" w14:paraId="5784708B" w14:textId="77777777" w:rsidTr="00F60234">
        <w:trPr>
          <w:cantSplit/>
        </w:trPr>
        <w:tc>
          <w:tcPr>
            <w:tcW w:w="4536" w:type="dxa"/>
            <w:vAlign w:val="center"/>
          </w:tcPr>
          <w:p w14:paraId="75917337" w14:textId="77777777" w:rsidR="00E37300" w:rsidRPr="00F97B2C" w:rsidRDefault="00E37300" w:rsidP="00F60234">
            <w:pPr>
              <w:pStyle w:val="TekstTabeli"/>
              <w:keepNext/>
              <w:rPr>
                <w:sz w:val="16"/>
                <w:szCs w:val="16"/>
                <w:lang w:val="pl-PL"/>
              </w:rPr>
            </w:pPr>
            <w:r w:rsidRPr="00F97B2C">
              <w:rPr>
                <w:sz w:val="16"/>
                <w:szCs w:val="16"/>
                <w:lang w:val="pl-PL"/>
              </w:rPr>
              <w:t>Techniczna vs WWZ po 3 latach</w:t>
            </w:r>
          </w:p>
        </w:tc>
        <w:tc>
          <w:tcPr>
            <w:tcW w:w="2268" w:type="dxa"/>
            <w:vAlign w:val="center"/>
          </w:tcPr>
          <w:p w14:paraId="67FDF2C0" w14:textId="77777777" w:rsidR="00E37300" w:rsidRPr="00F97B2C" w:rsidRDefault="00E37300" w:rsidP="00F60234">
            <w:pPr>
              <w:pStyle w:val="TekstTabeli"/>
              <w:keepNext/>
              <w:jc w:val="center"/>
              <w:rPr>
                <w:b/>
                <w:sz w:val="16"/>
                <w:szCs w:val="16"/>
                <w:lang w:val="pl-PL"/>
              </w:rPr>
            </w:pPr>
            <w:r w:rsidRPr="00F97B2C">
              <w:rPr>
                <w:b/>
                <w:sz w:val="16"/>
                <w:szCs w:val="16"/>
                <w:lang w:val="pl-PL"/>
              </w:rPr>
              <w:t>0,1532</w:t>
            </w:r>
          </w:p>
        </w:tc>
        <w:tc>
          <w:tcPr>
            <w:tcW w:w="2268" w:type="dxa"/>
            <w:vAlign w:val="center"/>
          </w:tcPr>
          <w:p w14:paraId="14568DA3" w14:textId="77777777" w:rsidR="00E37300" w:rsidRPr="00F97B2C" w:rsidRDefault="00E37300" w:rsidP="00F60234">
            <w:pPr>
              <w:pStyle w:val="TekstTabeli"/>
              <w:keepNext/>
              <w:jc w:val="center"/>
              <w:rPr>
                <w:i/>
                <w:iCs/>
                <w:sz w:val="16"/>
                <w:szCs w:val="16"/>
                <w:lang w:val="pl-PL"/>
              </w:rPr>
            </w:pPr>
            <w:r w:rsidRPr="00F97B2C">
              <w:rPr>
                <w:i/>
                <w:iCs/>
                <w:sz w:val="16"/>
                <w:szCs w:val="16"/>
                <w:lang w:val="pl-PL"/>
              </w:rPr>
              <w:t>0,0009</w:t>
            </w:r>
          </w:p>
        </w:tc>
      </w:tr>
    </w:tbl>
    <w:p w14:paraId="0EDE6588" w14:textId="77777777" w:rsidR="00E37300" w:rsidRPr="00D95B07" w:rsidRDefault="00E37300" w:rsidP="00E37300">
      <w:pPr>
        <w:pStyle w:val="rdo"/>
        <w:rPr>
          <w:lang w:val="pl-PL"/>
        </w:rPr>
      </w:pPr>
      <w:r w:rsidRPr="00D95B07">
        <w:rPr>
          <w:lang w:val="pl-PL"/>
        </w:rPr>
        <w:t xml:space="preserve">Źródło: opracowanie własne na podstawie danych z ELA </w:t>
      </w:r>
      <w:r>
        <w:fldChar w:fldCharType="begin" w:fldLock="1"/>
      </w:r>
      <w:r w:rsidRPr="00D95B07">
        <w:rPr>
          <w:lang w:val="pl-PL"/>
        </w:rPr>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fldChar w:fldCharType="separate"/>
      </w:r>
      <w:r w:rsidRPr="00D95B07">
        <w:rPr>
          <w:noProof/>
          <w:lang w:val="pl-PL"/>
        </w:rPr>
        <w:t>(ELA 2020, 2021)</w:t>
      </w:r>
      <w:r>
        <w:fldChar w:fldCharType="end"/>
      </w:r>
    </w:p>
    <w:p w14:paraId="4F0A1E03" w14:textId="1AD7F331" w:rsidR="00E37300" w:rsidRDefault="00E37300" w:rsidP="003927C3">
      <w:r>
        <w:t>Wśród wyników przedstawionych w Tabeli </w:t>
      </w:r>
      <w:r w:rsidR="0084514B">
        <w:t>5</w:t>
      </w:r>
      <w:r>
        <w:t xml:space="preserve"> znajdują się korelacje odnoszące się nie tylko do stopy zatrudnienia i zarobków, ale także do wskaźnika IWRA zbudowanego na podstawie tych dwóch parametrów oraz do </w:t>
      </w:r>
      <w:r w:rsidR="00CE5DA2">
        <w:t>WWZ</w:t>
      </w:r>
      <w:r w:rsidR="00CE5DA2">
        <w:rPr>
          <w:rStyle w:val="Odwoanieprzypisudolnego"/>
        </w:rPr>
        <w:footnoteReference w:id="6"/>
      </w:r>
      <w:r w:rsidR="00CE5DA2">
        <w:t xml:space="preserve">. </w:t>
      </w:r>
      <w:r w:rsidR="00F90BEF">
        <w:t xml:space="preserve">Na </w:t>
      </w:r>
      <w:r>
        <w:t>podstawie danych z ELA można potwierdzić korelacj</w:t>
      </w:r>
      <w:r w:rsidR="00F90BEF">
        <w:t>ę</w:t>
      </w:r>
      <w:r>
        <w:t xml:space="preserve"> pomiędzy ukończeniem uczelni technicznej</w:t>
      </w:r>
      <w:del w:id="158" w:author="Tadeusz Szefler" w:date="2024-11-27T13:09:00Z" w16du:dateUtc="2024-11-27T12:09:00Z">
        <w:r w:rsidDel="008D3C21">
          <w:delText>,</w:delText>
        </w:r>
      </w:del>
      <w:r>
        <w:t xml:space="preserve"> a wynik</w:t>
      </w:r>
      <w:r w:rsidR="00F90BEF">
        <w:t>ami</w:t>
      </w:r>
      <w:r>
        <w:t xml:space="preserve"> przeciętnych zarobków absolwentów uczelni po 3 latach od uzyskania dyplomu.</w:t>
      </w:r>
      <w:r w:rsidR="00CE5DA2">
        <w:t xml:space="preserve"> </w:t>
      </w:r>
      <w:r>
        <w:t xml:space="preserve">W celu zweryfikowania hipotezy </w:t>
      </w:r>
      <w:r w:rsidRPr="00CE5DA2">
        <w:rPr>
          <w:b/>
          <w:bCs/>
        </w:rPr>
        <w:t>H3</w:t>
      </w:r>
      <w:r>
        <w:t xml:space="preserve"> sformułowano 6 hipotez szczegółowych (podrzędne) pomocnych do weryfikacji statystycznej na podstawie dostępnych danych badawczych</w:t>
      </w:r>
      <w:r w:rsidR="00CE5DA2">
        <w:t xml:space="preserve"> (por. </w:t>
      </w:r>
      <w:r w:rsidR="00CE5DA2">
        <w:fldChar w:fldCharType="begin"/>
      </w:r>
      <w:r w:rsidR="00CE5DA2">
        <w:instrText xml:space="preserve"> REF _Ref164719946 \h </w:instrText>
      </w:r>
      <w:r w:rsidR="00CE5DA2">
        <w:fldChar w:fldCharType="separate"/>
      </w:r>
      <w:r w:rsidR="009F7D4A">
        <w:t xml:space="preserve">Tabela </w:t>
      </w:r>
      <w:r w:rsidR="009F7D4A">
        <w:rPr>
          <w:noProof/>
        </w:rPr>
        <w:t>10</w:t>
      </w:r>
      <w:r w:rsidR="00CE5DA2">
        <w:fldChar w:fldCharType="end"/>
      </w:r>
      <w:r w:rsidR="00CE5DA2">
        <w:t>)</w:t>
      </w:r>
      <w:r>
        <w:t>.</w:t>
      </w:r>
      <w:r w:rsidR="003927C3">
        <w:t xml:space="preserve"> Ponieważ d</w:t>
      </w:r>
      <w:r>
        <w:t>otychczasowe analizy nie pozwoliły na zweryfikowanie powiązań pomiędzy IWRA i jego składowymi</w:t>
      </w:r>
      <w:del w:id="159" w:author="Tadeusz Szefler" w:date="2024-11-27T13:10:00Z" w16du:dateUtc="2024-11-27T12:10:00Z">
        <w:r w:rsidDel="008D3C21">
          <w:delText>,</w:delText>
        </w:r>
      </w:del>
      <w:r>
        <w:t xml:space="preserve"> a postrzeganą przez absolwentów satysfakcją z otrzymanej usługi</w:t>
      </w:r>
      <w:ins w:id="160" w:author="Tadeusz Szefler" w:date="2024-11-27T13:10:00Z" w16du:dateUtc="2024-11-27T12:10:00Z">
        <w:r w:rsidR="008D3C21">
          <w:t>,</w:t>
        </w:r>
      </w:ins>
      <w:r w:rsidR="003927C3">
        <w:t xml:space="preserve"> dokonano analizy wyników przeprowadzonego badania kwestionariuszowego</w:t>
      </w:r>
      <w:r>
        <w:t>.</w:t>
      </w:r>
      <w:r w:rsidR="003927C3">
        <w:t xml:space="preserve"> Na podstawie rezultatów badania korelacji zaprezentowanych w Tabeli </w:t>
      </w:r>
      <w:r w:rsidR="0084514B">
        <w:t>6</w:t>
      </w:r>
      <w:r w:rsidR="003927C3">
        <w:t xml:space="preserve"> można stwierdzić, że jedynie cztery korelacje są istotne statystycznie na przyjętym poziomie istotności statystycznej</w:t>
      </w:r>
      <w:ins w:id="161" w:author="Tadeusz Szefler" w:date="2024-11-27T13:10:00Z" w16du:dateUtc="2024-11-27T12:10:00Z">
        <w:r w:rsidR="008D3C21">
          <w:t>,</w:t>
        </w:r>
      </w:ins>
      <w:r w:rsidR="003927C3">
        <w:t xml:space="preserve"> wynoszącym </w:t>
      </w:r>
      <w:r w:rsidR="003927C3">
        <w:rPr>
          <w:rFonts w:cs="Arial"/>
        </w:rPr>
        <w:t>α</w:t>
      </w:r>
      <w:r w:rsidR="003927C3">
        <w:t xml:space="preserve"> = 0,1. Zatem można stwierdzić, że przy uwzględnieniu przyjętego poziomu ufności</w:t>
      </w:r>
      <w:r w:rsidR="0084514B">
        <w:t>,</w:t>
      </w:r>
      <w:r w:rsidR="003927C3">
        <w:t xml:space="preserve"> wartości zarobków absolwentów uzyskiwane po 3 latach są pozytywnie skorelowane z wynikami satysfakcji z otrzymanych usług uczelni</w:t>
      </w:r>
      <w:ins w:id="162" w:author="Tadeusz Szefler" w:date="2024-11-27T13:11:00Z" w16du:dateUtc="2024-11-27T12:11:00Z">
        <w:r w:rsidR="008D3C21">
          <w:t>,</w:t>
        </w:r>
      </w:ins>
      <w:r w:rsidR="003927C3">
        <w:t xml:space="preserve"> zarówno w odniesieniu do całej populacji badanych absolwentów, jak i do grupy absolwentów uczelni technicznych. Są to jednak korelacje o niskiej sile wg klasyfikacji J. </w:t>
      </w:r>
      <w:proofErr w:type="spellStart"/>
      <w:r w:rsidR="003927C3">
        <w:t>Guilforda</w:t>
      </w:r>
      <w:proofErr w:type="spellEnd"/>
      <w:r w:rsidR="003927C3">
        <w:t xml:space="preserve">. </w:t>
      </w:r>
    </w:p>
    <w:p w14:paraId="522E304E" w14:textId="0252E029" w:rsidR="00E37300" w:rsidRDefault="00E37300" w:rsidP="00E37300">
      <w:pPr>
        <w:pStyle w:val="Tytutabeli"/>
      </w:pPr>
      <w:bookmarkStart w:id="163" w:name="_Toc182910023"/>
      <w:bookmarkStart w:id="164" w:name="_Toc183082903"/>
      <w:r>
        <w:t xml:space="preserve">Tabela </w:t>
      </w:r>
      <w:fldSimple w:instr=" SEQ Tabela \* ARABIC ">
        <w:r w:rsidR="009F7D4A">
          <w:rPr>
            <w:noProof/>
          </w:rPr>
          <w:t>6</w:t>
        </w:r>
      </w:fldSimple>
      <w:r>
        <w:rPr>
          <w:noProof/>
        </w:rPr>
        <w:t>.</w:t>
      </w:r>
      <w:r w:rsidRPr="00EB2DF6">
        <w:t xml:space="preserve"> </w:t>
      </w:r>
      <w:r>
        <w:t xml:space="preserve">Korelacje pomiędzy wynagrodzeniem i zatrudnieniem absolwentów po roku i po 3 latach od ukończenia studiów a wartościami pomiaru postrzeganej satysfakcji z usług uczelni </w:t>
      </w:r>
      <w:r w:rsidR="00E56D0B">
        <w:t>w</w:t>
      </w:r>
      <w:r>
        <w:t xml:space="preserve"> podziale na grupy respondentów absolwentów w zależności od rodzaju ukończonej uczelni.</w:t>
      </w:r>
      <w:bookmarkEnd w:id="163"/>
      <w:bookmarkEnd w:id="164"/>
    </w:p>
    <w:tbl>
      <w:tblPr>
        <w:tblStyle w:val="Tabela-Siatka"/>
        <w:tblW w:w="0" w:type="auto"/>
        <w:tblLayout w:type="fixed"/>
        <w:tblLook w:val="04A0" w:firstRow="1" w:lastRow="0" w:firstColumn="1" w:lastColumn="0" w:noHBand="0" w:noVBand="1"/>
      </w:tblPr>
      <w:tblGrid>
        <w:gridCol w:w="2608"/>
        <w:gridCol w:w="1077"/>
        <w:gridCol w:w="1077"/>
        <w:gridCol w:w="1077"/>
        <w:gridCol w:w="1077"/>
        <w:gridCol w:w="1077"/>
        <w:gridCol w:w="1077"/>
      </w:tblGrid>
      <w:tr w:rsidR="00E37300" w:rsidRPr="00F97B2C" w14:paraId="4A1C312E" w14:textId="77777777" w:rsidTr="00F60234">
        <w:trPr>
          <w:cantSplit/>
          <w:tblHeader/>
        </w:trPr>
        <w:tc>
          <w:tcPr>
            <w:tcW w:w="2608" w:type="dxa"/>
            <w:vAlign w:val="center"/>
          </w:tcPr>
          <w:p w14:paraId="51000AA9" w14:textId="77777777" w:rsidR="00E37300" w:rsidRPr="00F97B2C" w:rsidRDefault="00E37300" w:rsidP="00F60234">
            <w:pPr>
              <w:keepNext/>
              <w:ind w:firstLine="0"/>
              <w:jc w:val="left"/>
              <w:rPr>
                <w:sz w:val="16"/>
                <w:szCs w:val="16"/>
              </w:rPr>
            </w:pPr>
            <w:proofErr w:type="spellStart"/>
            <w:r w:rsidRPr="00F97B2C">
              <w:rPr>
                <w:b/>
                <w:bCs/>
                <w:sz w:val="16"/>
                <w:szCs w:val="16"/>
              </w:rPr>
              <w:t>Opis</w:t>
            </w:r>
            <w:proofErr w:type="spellEnd"/>
            <w:r w:rsidRPr="00F97B2C">
              <w:rPr>
                <w:b/>
                <w:bCs/>
                <w:sz w:val="16"/>
                <w:szCs w:val="16"/>
              </w:rPr>
              <w:t xml:space="preserve"> </w:t>
            </w:r>
            <w:proofErr w:type="spellStart"/>
            <w:r w:rsidRPr="00F97B2C">
              <w:rPr>
                <w:b/>
                <w:bCs/>
                <w:sz w:val="16"/>
                <w:szCs w:val="16"/>
              </w:rPr>
              <w:t>badanej</w:t>
            </w:r>
            <w:proofErr w:type="spellEnd"/>
            <w:r w:rsidRPr="00F97B2C">
              <w:rPr>
                <w:b/>
                <w:bCs/>
                <w:sz w:val="16"/>
                <w:szCs w:val="16"/>
              </w:rPr>
              <w:t xml:space="preserve"> </w:t>
            </w:r>
            <w:proofErr w:type="spellStart"/>
            <w:r w:rsidRPr="00F97B2C">
              <w:rPr>
                <w:b/>
                <w:bCs/>
                <w:sz w:val="16"/>
                <w:szCs w:val="16"/>
              </w:rPr>
              <w:t>korelacji</w:t>
            </w:r>
            <w:proofErr w:type="spellEnd"/>
          </w:p>
        </w:tc>
        <w:tc>
          <w:tcPr>
            <w:tcW w:w="1077" w:type="dxa"/>
            <w:vAlign w:val="center"/>
          </w:tcPr>
          <w:p w14:paraId="09A5C592" w14:textId="77777777" w:rsidR="00E37300" w:rsidRPr="00F97B2C" w:rsidRDefault="00E37300" w:rsidP="00F60234">
            <w:pPr>
              <w:keepNext/>
              <w:ind w:firstLine="0"/>
              <w:jc w:val="center"/>
              <w:rPr>
                <w:sz w:val="16"/>
                <w:szCs w:val="16"/>
                <w:lang w:val="pl-PL"/>
              </w:rPr>
            </w:pPr>
            <w:r w:rsidRPr="00F97B2C">
              <w:rPr>
                <w:b/>
                <w:bCs/>
                <w:sz w:val="16"/>
                <w:szCs w:val="16"/>
                <w:lang w:val="pl-PL"/>
              </w:rPr>
              <w:t xml:space="preserve">r </w:t>
            </w:r>
            <w:r w:rsidRPr="00F97B2C">
              <w:rPr>
                <w:rStyle w:val="Odwoanieprzypisudolnego"/>
                <w:sz w:val="16"/>
                <w:szCs w:val="16"/>
              </w:rPr>
              <w:footnoteReference w:id="7"/>
            </w:r>
            <w:r w:rsidRPr="00F97B2C">
              <w:rPr>
                <w:b/>
                <w:bCs/>
                <w:sz w:val="16"/>
                <w:szCs w:val="16"/>
                <w:lang w:val="pl-PL"/>
              </w:rPr>
              <w:t xml:space="preserve">- </w:t>
            </w:r>
            <w:r w:rsidRPr="00F97B2C">
              <w:rPr>
                <w:b/>
                <w:bCs/>
                <w:sz w:val="16"/>
                <w:szCs w:val="16"/>
                <w:lang w:val="pl-PL"/>
              </w:rPr>
              <w:br/>
            </w:r>
            <w:proofErr w:type="spellStart"/>
            <w:r w:rsidRPr="00F97B2C">
              <w:rPr>
                <w:b/>
                <w:bCs/>
                <w:sz w:val="16"/>
                <w:szCs w:val="16"/>
                <w:lang w:val="pl-PL"/>
              </w:rPr>
              <w:t>nietechn</w:t>
            </w:r>
            <w:proofErr w:type="spellEnd"/>
            <w:r w:rsidRPr="00F97B2C">
              <w:rPr>
                <w:b/>
                <w:bCs/>
                <w:sz w:val="16"/>
                <w:szCs w:val="16"/>
                <w:lang w:val="pl-PL"/>
              </w:rPr>
              <w:t>.</w:t>
            </w:r>
          </w:p>
        </w:tc>
        <w:tc>
          <w:tcPr>
            <w:tcW w:w="1077" w:type="dxa"/>
            <w:vAlign w:val="center"/>
          </w:tcPr>
          <w:p w14:paraId="37993327" w14:textId="77777777" w:rsidR="00E37300" w:rsidRPr="00F97B2C" w:rsidRDefault="00E37300" w:rsidP="00F60234">
            <w:pPr>
              <w:keepNext/>
              <w:ind w:firstLine="0"/>
              <w:jc w:val="center"/>
              <w:rPr>
                <w:sz w:val="16"/>
                <w:szCs w:val="16"/>
                <w:lang w:val="pl-PL"/>
              </w:rPr>
            </w:pPr>
            <w:r w:rsidRPr="00F97B2C">
              <w:rPr>
                <w:b/>
                <w:bCs/>
                <w:sz w:val="16"/>
                <w:szCs w:val="16"/>
                <w:lang w:val="pl-PL"/>
              </w:rPr>
              <w:t xml:space="preserve">p </w:t>
            </w:r>
            <w:r w:rsidRPr="00F97B2C">
              <w:rPr>
                <w:rStyle w:val="Odwoanieprzypisudolnego"/>
                <w:sz w:val="16"/>
                <w:szCs w:val="16"/>
              </w:rPr>
              <w:footnoteReference w:id="8"/>
            </w:r>
            <w:r w:rsidRPr="00F97B2C">
              <w:rPr>
                <w:b/>
                <w:bCs/>
                <w:sz w:val="16"/>
                <w:szCs w:val="16"/>
                <w:lang w:val="pl-PL"/>
              </w:rPr>
              <w:t xml:space="preserve">- </w:t>
            </w:r>
            <w:r w:rsidRPr="00F97B2C">
              <w:rPr>
                <w:b/>
                <w:bCs/>
                <w:sz w:val="16"/>
                <w:szCs w:val="16"/>
                <w:lang w:val="pl-PL"/>
              </w:rPr>
              <w:br/>
            </w:r>
            <w:proofErr w:type="spellStart"/>
            <w:r w:rsidRPr="00F97B2C">
              <w:rPr>
                <w:b/>
                <w:bCs/>
                <w:sz w:val="16"/>
                <w:szCs w:val="16"/>
                <w:lang w:val="pl-PL"/>
              </w:rPr>
              <w:t>nietechn</w:t>
            </w:r>
            <w:proofErr w:type="spellEnd"/>
            <w:r w:rsidRPr="00F97B2C">
              <w:rPr>
                <w:b/>
                <w:bCs/>
                <w:sz w:val="16"/>
                <w:szCs w:val="16"/>
                <w:lang w:val="pl-PL"/>
              </w:rPr>
              <w:t>.</w:t>
            </w:r>
          </w:p>
        </w:tc>
        <w:tc>
          <w:tcPr>
            <w:tcW w:w="1077" w:type="dxa"/>
            <w:vAlign w:val="center"/>
          </w:tcPr>
          <w:p w14:paraId="0B4C3317" w14:textId="77777777" w:rsidR="00E37300" w:rsidRPr="00F97B2C" w:rsidRDefault="00E37300" w:rsidP="00F60234">
            <w:pPr>
              <w:keepNext/>
              <w:ind w:firstLine="0"/>
              <w:jc w:val="center"/>
              <w:rPr>
                <w:sz w:val="16"/>
                <w:szCs w:val="16"/>
                <w:lang w:val="pl-PL"/>
              </w:rPr>
            </w:pPr>
            <w:r w:rsidRPr="00F97B2C">
              <w:rPr>
                <w:b/>
                <w:bCs/>
                <w:sz w:val="16"/>
                <w:szCs w:val="16"/>
                <w:lang w:val="pl-PL"/>
              </w:rPr>
              <w:t xml:space="preserve">r - </w:t>
            </w:r>
            <w:r w:rsidRPr="00F97B2C">
              <w:rPr>
                <w:b/>
                <w:bCs/>
                <w:sz w:val="16"/>
                <w:szCs w:val="16"/>
                <w:lang w:val="pl-PL"/>
              </w:rPr>
              <w:br/>
              <w:t>techn.</w:t>
            </w:r>
          </w:p>
        </w:tc>
        <w:tc>
          <w:tcPr>
            <w:tcW w:w="1077" w:type="dxa"/>
            <w:vAlign w:val="center"/>
          </w:tcPr>
          <w:p w14:paraId="0550BD9E" w14:textId="77777777" w:rsidR="00E37300" w:rsidRPr="00F97B2C" w:rsidRDefault="00E37300" w:rsidP="00F60234">
            <w:pPr>
              <w:keepNext/>
              <w:ind w:firstLine="0"/>
              <w:jc w:val="center"/>
              <w:rPr>
                <w:sz w:val="16"/>
                <w:szCs w:val="16"/>
              </w:rPr>
            </w:pPr>
            <w:r w:rsidRPr="00F97B2C">
              <w:rPr>
                <w:b/>
                <w:bCs/>
                <w:sz w:val="16"/>
                <w:szCs w:val="16"/>
                <w:lang w:val="pl-PL"/>
              </w:rPr>
              <w:t xml:space="preserve">p - </w:t>
            </w:r>
            <w:r w:rsidRPr="00F97B2C">
              <w:rPr>
                <w:b/>
                <w:bCs/>
                <w:sz w:val="16"/>
                <w:szCs w:val="16"/>
                <w:lang w:val="pl-PL"/>
              </w:rPr>
              <w:br/>
              <w:t>techn.</w:t>
            </w:r>
          </w:p>
        </w:tc>
        <w:tc>
          <w:tcPr>
            <w:tcW w:w="1077" w:type="dxa"/>
            <w:vAlign w:val="center"/>
          </w:tcPr>
          <w:p w14:paraId="05871C16" w14:textId="77777777" w:rsidR="00E37300" w:rsidRPr="00F97B2C" w:rsidRDefault="00E37300" w:rsidP="00F60234">
            <w:pPr>
              <w:keepNext/>
              <w:ind w:firstLine="0"/>
              <w:jc w:val="center"/>
              <w:rPr>
                <w:sz w:val="16"/>
                <w:szCs w:val="16"/>
              </w:rPr>
            </w:pPr>
            <w:r w:rsidRPr="00F97B2C">
              <w:rPr>
                <w:b/>
                <w:bCs/>
                <w:sz w:val="16"/>
                <w:szCs w:val="16"/>
                <w:lang w:val="pl-PL"/>
              </w:rPr>
              <w:t xml:space="preserve">r - </w:t>
            </w:r>
            <w:r w:rsidRPr="00F97B2C">
              <w:rPr>
                <w:b/>
                <w:bCs/>
                <w:sz w:val="16"/>
                <w:szCs w:val="16"/>
                <w:lang w:val="pl-PL"/>
              </w:rPr>
              <w:br/>
              <w:t>ogółem</w:t>
            </w:r>
          </w:p>
        </w:tc>
        <w:tc>
          <w:tcPr>
            <w:tcW w:w="1077" w:type="dxa"/>
            <w:vAlign w:val="center"/>
          </w:tcPr>
          <w:p w14:paraId="2B4D289F" w14:textId="77777777" w:rsidR="00E37300" w:rsidRPr="00F97B2C" w:rsidRDefault="00E37300" w:rsidP="00F60234">
            <w:pPr>
              <w:keepNext/>
              <w:ind w:firstLine="0"/>
              <w:jc w:val="center"/>
              <w:rPr>
                <w:sz w:val="16"/>
                <w:szCs w:val="16"/>
              </w:rPr>
            </w:pPr>
            <w:r w:rsidRPr="00F97B2C">
              <w:rPr>
                <w:b/>
                <w:bCs/>
                <w:sz w:val="16"/>
                <w:szCs w:val="16"/>
                <w:lang w:val="pl-PL"/>
              </w:rPr>
              <w:t xml:space="preserve">p - </w:t>
            </w:r>
            <w:r w:rsidRPr="00F97B2C">
              <w:rPr>
                <w:b/>
                <w:bCs/>
                <w:sz w:val="16"/>
                <w:szCs w:val="16"/>
                <w:lang w:val="pl-PL"/>
              </w:rPr>
              <w:br/>
              <w:t>ogółem</w:t>
            </w:r>
          </w:p>
        </w:tc>
      </w:tr>
      <w:tr w:rsidR="00E37300" w:rsidRPr="00F97B2C" w14:paraId="0C109BDB" w14:textId="77777777" w:rsidTr="00F60234">
        <w:trPr>
          <w:cantSplit/>
        </w:trPr>
        <w:tc>
          <w:tcPr>
            <w:tcW w:w="2608" w:type="dxa"/>
            <w:vAlign w:val="center"/>
          </w:tcPr>
          <w:p w14:paraId="36978E40" w14:textId="765E9A80" w:rsidR="00E37300" w:rsidRPr="00F97B2C" w:rsidRDefault="00E37300" w:rsidP="00F60234">
            <w:pPr>
              <w:pStyle w:val="TekstTabeli"/>
              <w:rPr>
                <w:sz w:val="16"/>
                <w:szCs w:val="16"/>
                <w:lang w:val="pl-PL"/>
              </w:rPr>
            </w:pPr>
            <w:del w:id="167" w:author="Tadeusz Szefler" w:date="2024-11-27T13:12:00Z" w16du:dateUtc="2024-11-27T12:12:00Z">
              <w:r w:rsidRPr="00F97B2C" w:rsidDel="008D3C21">
                <w:rPr>
                  <w:sz w:val="16"/>
                  <w:szCs w:val="16"/>
                  <w:lang w:val="pl-PL"/>
                </w:rPr>
                <w:delText>z</w:delText>
              </w:r>
            </w:del>
            <w:ins w:id="168" w:author="Tadeusz Szefler" w:date="2024-11-27T13:12:00Z" w16du:dateUtc="2024-11-27T12:12:00Z">
              <w:r w:rsidR="008D3C21">
                <w:rPr>
                  <w:sz w:val="16"/>
                  <w:szCs w:val="16"/>
                  <w:lang w:val="pl-PL"/>
                </w:rPr>
                <w:t>Z</w:t>
              </w:r>
            </w:ins>
            <w:r w:rsidRPr="00F97B2C">
              <w:rPr>
                <w:sz w:val="16"/>
                <w:szCs w:val="16"/>
                <w:lang w:val="pl-PL"/>
              </w:rPr>
              <w:t xml:space="preserve">arobki po 1 roku vs </w:t>
            </w:r>
            <w:r w:rsidRPr="00F97B2C">
              <w:rPr>
                <w:sz w:val="16"/>
                <w:szCs w:val="16"/>
                <w:lang w:val="pl-PL"/>
              </w:rPr>
              <w:br/>
              <w:t>Satysfakcja</w:t>
            </w:r>
          </w:p>
        </w:tc>
        <w:tc>
          <w:tcPr>
            <w:tcW w:w="1077" w:type="dxa"/>
            <w:vAlign w:val="center"/>
          </w:tcPr>
          <w:p w14:paraId="6F38ED3C" w14:textId="77777777" w:rsidR="00E37300" w:rsidRPr="00F97B2C" w:rsidRDefault="00E37300" w:rsidP="00F60234">
            <w:pPr>
              <w:pStyle w:val="TekstTabeli"/>
              <w:jc w:val="center"/>
              <w:rPr>
                <w:sz w:val="16"/>
                <w:szCs w:val="16"/>
                <w:lang w:val="pl-PL"/>
              </w:rPr>
            </w:pPr>
            <w:r w:rsidRPr="00F97B2C">
              <w:rPr>
                <w:sz w:val="16"/>
                <w:szCs w:val="16"/>
                <w:lang w:val="pl-PL"/>
              </w:rPr>
              <w:t>-0,1154</w:t>
            </w:r>
          </w:p>
        </w:tc>
        <w:tc>
          <w:tcPr>
            <w:tcW w:w="1077" w:type="dxa"/>
            <w:vAlign w:val="center"/>
          </w:tcPr>
          <w:p w14:paraId="75F21BA4" w14:textId="77777777" w:rsidR="00E37300" w:rsidRPr="00F97B2C" w:rsidRDefault="00E37300" w:rsidP="00F60234">
            <w:pPr>
              <w:pStyle w:val="TekstTabeli"/>
              <w:jc w:val="center"/>
              <w:rPr>
                <w:i/>
                <w:iCs/>
                <w:sz w:val="16"/>
                <w:szCs w:val="16"/>
                <w:lang w:val="pl-PL"/>
              </w:rPr>
            </w:pPr>
            <w:r w:rsidRPr="00F97B2C">
              <w:rPr>
                <w:i/>
                <w:iCs/>
                <w:sz w:val="16"/>
                <w:szCs w:val="16"/>
                <w:lang w:val="pl-PL"/>
              </w:rPr>
              <w:t>0,3489</w:t>
            </w:r>
          </w:p>
        </w:tc>
        <w:tc>
          <w:tcPr>
            <w:tcW w:w="1077" w:type="dxa"/>
            <w:vAlign w:val="center"/>
          </w:tcPr>
          <w:p w14:paraId="641B64BA" w14:textId="77777777" w:rsidR="00E37300" w:rsidRPr="00F97B2C" w:rsidRDefault="00E37300" w:rsidP="00F60234">
            <w:pPr>
              <w:pStyle w:val="TekstTabeli"/>
              <w:jc w:val="center"/>
              <w:rPr>
                <w:sz w:val="16"/>
                <w:szCs w:val="16"/>
                <w:u w:val="single"/>
                <w:lang w:val="pl-PL"/>
              </w:rPr>
            </w:pPr>
            <w:r w:rsidRPr="00F97B2C">
              <w:rPr>
                <w:sz w:val="16"/>
                <w:szCs w:val="16"/>
                <w:u w:val="single"/>
                <w:lang w:val="pl-PL"/>
              </w:rPr>
              <w:t>0,2278</w:t>
            </w:r>
          </w:p>
        </w:tc>
        <w:tc>
          <w:tcPr>
            <w:tcW w:w="1077" w:type="dxa"/>
            <w:vAlign w:val="center"/>
          </w:tcPr>
          <w:p w14:paraId="09F4210B" w14:textId="77777777" w:rsidR="00E37300" w:rsidRPr="00F97B2C" w:rsidRDefault="00E37300" w:rsidP="00F60234">
            <w:pPr>
              <w:pStyle w:val="TekstTabeli"/>
              <w:jc w:val="center"/>
              <w:rPr>
                <w:i/>
                <w:iCs/>
                <w:sz w:val="16"/>
                <w:szCs w:val="16"/>
                <w:lang w:val="pl-PL"/>
              </w:rPr>
            </w:pPr>
            <w:r w:rsidRPr="00F97B2C">
              <w:rPr>
                <w:i/>
                <w:iCs/>
                <w:sz w:val="16"/>
                <w:szCs w:val="16"/>
                <w:lang w:val="pl-PL"/>
              </w:rPr>
              <w:t>0,1044</w:t>
            </w:r>
          </w:p>
        </w:tc>
        <w:tc>
          <w:tcPr>
            <w:tcW w:w="1077" w:type="dxa"/>
            <w:vAlign w:val="center"/>
          </w:tcPr>
          <w:p w14:paraId="75A464EE" w14:textId="77777777" w:rsidR="00E37300" w:rsidRPr="00F97B2C" w:rsidRDefault="00E37300" w:rsidP="00F60234">
            <w:pPr>
              <w:pStyle w:val="TekstTabeli"/>
              <w:jc w:val="center"/>
              <w:rPr>
                <w:sz w:val="16"/>
                <w:szCs w:val="16"/>
                <w:lang w:val="pl-PL"/>
              </w:rPr>
            </w:pPr>
            <w:r w:rsidRPr="00F97B2C">
              <w:rPr>
                <w:sz w:val="16"/>
                <w:szCs w:val="16"/>
                <w:lang w:val="pl-PL"/>
              </w:rPr>
              <w:t>0,0647</w:t>
            </w:r>
          </w:p>
        </w:tc>
        <w:tc>
          <w:tcPr>
            <w:tcW w:w="1077" w:type="dxa"/>
            <w:vAlign w:val="center"/>
          </w:tcPr>
          <w:p w14:paraId="3EC0F8AB" w14:textId="77777777" w:rsidR="00E37300" w:rsidRPr="00F97B2C" w:rsidRDefault="00E37300" w:rsidP="00F60234">
            <w:pPr>
              <w:pStyle w:val="TekstTabeli"/>
              <w:jc w:val="center"/>
              <w:rPr>
                <w:i/>
                <w:iCs/>
                <w:sz w:val="16"/>
                <w:szCs w:val="16"/>
                <w:lang w:val="pl-PL"/>
              </w:rPr>
            </w:pPr>
            <w:r w:rsidRPr="00F97B2C">
              <w:rPr>
                <w:i/>
                <w:iCs/>
                <w:sz w:val="16"/>
                <w:szCs w:val="16"/>
                <w:lang w:val="pl-PL"/>
              </w:rPr>
              <w:t>0,4825</w:t>
            </w:r>
          </w:p>
        </w:tc>
      </w:tr>
      <w:tr w:rsidR="00E37300" w:rsidRPr="00F97B2C" w14:paraId="61368995" w14:textId="77777777" w:rsidTr="00F60234">
        <w:trPr>
          <w:cantSplit/>
        </w:trPr>
        <w:tc>
          <w:tcPr>
            <w:tcW w:w="2608" w:type="dxa"/>
            <w:vAlign w:val="center"/>
          </w:tcPr>
          <w:p w14:paraId="655BD8B3" w14:textId="05DAC683" w:rsidR="00E37300" w:rsidRPr="00F97B2C" w:rsidRDefault="00E37300" w:rsidP="00F60234">
            <w:pPr>
              <w:pStyle w:val="TekstTabeli"/>
              <w:rPr>
                <w:sz w:val="16"/>
                <w:szCs w:val="16"/>
                <w:lang w:val="pl-PL"/>
              </w:rPr>
            </w:pPr>
            <w:del w:id="169" w:author="Tadeusz Szefler" w:date="2024-11-27T13:12:00Z" w16du:dateUtc="2024-11-27T12:12:00Z">
              <w:r w:rsidRPr="00F97B2C" w:rsidDel="008D3C21">
                <w:rPr>
                  <w:sz w:val="16"/>
                  <w:szCs w:val="16"/>
                  <w:lang w:val="pl-PL"/>
                </w:rPr>
                <w:delText>z</w:delText>
              </w:r>
            </w:del>
            <w:ins w:id="170" w:author="Tadeusz Szefler" w:date="2024-11-27T13:12:00Z" w16du:dateUtc="2024-11-27T12:12:00Z">
              <w:r w:rsidR="008D3C21">
                <w:rPr>
                  <w:sz w:val="16"/>
                  <w:szCs w:val="16"/>
                  <w:lang w:val="pl-PL"/>
                </w:rPr>
                <w:t>Z</w:t>
              </w:r>
            </w:ins>
            <w:r w:rsidRPr="00F97B2C">
              <w:rPr>
                <w:sz w:val="16"/>
                <w:szCs w:val="16"/>
                <w:lang w:val="pl-PL"/>
              </w:rPr>
              <w:t>atrudnienie po 1 roku vs</w:t>
            </w:r>
            <w:r w:rsidRPr="00F97B2C">
              <w:rPr>
                <w:sz w:val="16"/>
                <w:szCs w:val="16"/>
                <w:lang w:val="pl-PL"/>
              </w:rPr>
              <w:br/>
              <w:t>Satysfakcja</w:t>
            </w:r>
          </w:p>
        </w:tc>
        <w:tc>
          <w:tcPr>
            <w:tcW w:w="1077" w:type="dxa"/>
            <w:vAlign w:val="center"/>
          </w:tcPr>
          <w:p w14:paraId="0F953C79" w14:textId="77777777" w:rsidR="00E37300" w:rsidRPr="00F97B2C" w:rsidRDefault="00E37300" w:rsidP="00F60234">
            <w:pPr>
              <w:pStyle w:val="TekstTabeli"/>
              <w:jc w:val="center"/>
              <w:rPr>
                <w:sz w:val="16"/>
                <w:szCs w:val="16"/>
                <w:lang w:val="pl-PL"/>
              </w:rPr>
            </w:pPr>
            <w:r w:rsidRPr="00F97B2C">
              <w:rPr>
                <w:sz w:val="16"/>
                <w:szCs w:val="16"/>
                <w:lang w:val="pl-PL"/>
              </w:rPr>
              <w:t>-0,1036</w:t>
            </w:r>
          </w:p>
        </w:tc>
        <w:tc>
          <w:tcPr>
            <w:tcW w:w="1077" w:type="dxa"/>
            <w:vAlign w:val="center"/>
          </w:tcPr>
          <w:p w14:paraId="6B3DA195" w14:textId="77777777" w:rsidR="00E37300" w:rsidRPr="00F97B2C" w:rsidRDefault="00E37300" w:rsidP="00F60234">
            <w:pPr>
              <w:pStyle w:val="TekstTabeli"/>
              <w:jc w:val="center"/>
              <w:rPr>
                <w:i/>
                <w:iCs/>
                <w:sz w:val="16"/>
                <w:szCs w:val="16"/>
                <w:lang w:val="pl-PL"/>
              </w:rPr>
            </w:pPr>
            <w:r w:rsidRPr="00F97B2C">
              <w:rPr>
                <w:i/>
                <w:iCs/>
                <w:sz w:val="16"/>
                <w:szCs w:val="16"/>
                <w:lang w:val="pl-PL"/>
              </w:rPr>
              <w:t>0,4004</w:t>
            </w:r>
          </w:p>
        </w:tc>
        <w:tc>
          <w:tcPr>
            <w:tcW w:w="1077" w:type="dxa"/>
            <w:vAlign w:val="center"/>
          </w:tcPr>
          <w:p w14:paraId="366CB0BD" w14:textId="77777777" w:rsidR="00E37300" w:rsidRPr="00F97B2C" w:rsidRDefault="00E37300" w:rsidP="00F60234">
            <w:pPr>
              <w:pStyle w:val="TekstTabeli"/>
              <w:jc w:val="center"/>
              <w:rPr>
                <w:sz w:val="16"/>
                <w:szCs w:val="16"/>
                <w:lang w:val="pl-PL"/>
              </w:rPr>
            </w:pPr>
            <w:r w:rsidRPr="00F97B2C">
              <w:rPr>
                <w:sz w:val="16"/>
                <w:szCs w:val="16"/>
                <w:lang w:val="pl-PL"/>
              </w:rPr>
              <w:t>0,1379</w:t>
            </w:r>
          </w:p>
        </w:tc>
        <w:tc>
          <w:tcPr>
            <w:tcW w:w="1077" w:type="dxa"/>
            <w:vAlign w:val="center"/>
          </w:tcPr>
          <w:p w14:paraId="02C513D0" w14:textId="77777777" w:rsidR="00E37300" w:rsidRPr="00F97B2C" w:rsidRDefault="00E37300" w:rsidP="00F60234">
            <w:pPr>
              <w:pStyle w:val="TekstTabeli"/>
              <w:jc w:val="center"/>
              <w:rPr>
                <w:i/>
                <w:iCs/>
                <w:sz w:val="16"/>
                <w:szCs w:val="16"/>
                <w:lang w:val="pl-PL"/>
              </w:rPr>
            </w:pPr>
            <w:r w:rsidRPr="00F97B2C">
              <w:rPr>
                <w:i/>
                <w:iCs/>
                <w:sz w:val="16"/>
                <w:szCs w:val="16"/>
                <w:lang w:val="pl-PL"/>
              </w:rPr>
              <w:t>0,3297</w:t>
            </w:r>
          </w:p>
        </w:tc>
        <w:tc>
          <w:tcPr>
            <w:tcW w:w="1077" w:type="dxa"/>
            <w:vAlign w:val="center"/>
          </w:tcPr>
          <w:p w14:paraId="5D95BB2C" w14:textId="77777777" w:rsidR="00E37300" w:rsidRPr="00F97B2C" w:rsidRDefault="00E37300" w:rsidP="00F60234">
            <w:pPr>
              <w:pStyle w:val="TekstTabeli"/>
              <w:jc w:val="center"/>
              <w:rPr>
                <w:sz w:val="16"/>
                <w:szCs w:val="16"/>
                <w:lang w:val="pl-PL"/>
              </w:rPr>
            </w:pPr>
            <w:r w:rsidRPr="00F97B2C">
              <w:rPr>
                <w:sz w:val="16"/>
                <w:szCs w:val="16"/>
                <w:lang w:val="pl-PL"/>
              </w:rPr>
              <w:t>0,0525</w:t>
            </w:r>
          </w:p>
        </w:tc>
        <w:tc>
          <w:tcPr>
            <w:tcW w:w="1077" w:type="dxa"/>
            <w:vAlign w:val="center"/>
          </w:tcPr>
          <w:p w14:paraId="543A720F" w14:textId="77777777" w:rsidR="00E37300" w:rsidRPr="00F97B2C" w:rsidRDefault="00E37300" w:rsidP="00F60234">
            <w:pPr>
              <w:pStyle w:val="TekstTabeli"/>
              <w:jc w:val="center"/>
              <w:rPr>
                <w:i/>
                <w:iCs/>
                <w:sz w:val="16"/>
                <w:szCs w:val="16"/>
                <w:lang w:val="pl-PL"/>
              </w:rPr>
            </w:pPr>
            <w:r w:rsidRPr="00F97B2C">
              <w:rPr>
                <w:i/>
                <w:iCs/>
                <w:sz w:val="16"/>
                <w:szCs w:val="16"/>
                <w:lang w:val="pl-PL"/>
              </w:rPr>
              <w:t>0,5691</w:t>
            </w:r>
          </w:p>
        </w:tc>
      </w:tr>
      <w:tr w:rsidR="00E37300" w:rsidRPr="00F97B2C" w14:paraId="30E16C43" w14:textId="77777777" w:rsidTr="00F60234">
        <w:trPr>
          <w:cantSplit/>
        </w:trPr>
        <w:tc>
          <w:tcPr>
            <w:tcW w:w="2608" w:type="dxa"/>
            <w:vAlign w:val="center"/>
          </w:tcPr>
          <w:p w14:paraId="5D7D77BE" w14:textId="02906372" w:rsidR="00E37300" w:rsidRPr="00F97B2C" w:rsidRDefault="00E37300" w:rsidP="00F60234">
            <w:pPr>
              <w:pStyle w:val="TekstTabeli"/>
              <w:rPr>
                <w:sz w:val="16"/>
                <w:szCs w:val="16"/>
                <w:lang w:val="pl-PL"/>
              </w:rPr>
            </w:pPr>
            <w:del w:id="171" w:author="Tadeusz Szefler" w:date="2024-11-27T13:12:00Z" w16du:dateUtc="2024-11-27T12:12:00Z">
              <w:r w:rsidRPr="00F97B2C" w:rsidDel="008D3C21">
                <w:rPr>
                  <w:sz w:val="16"/>
                  <w:szCs w:val="16"/>
                  <w:lang w:val="pl-PL"/>
                </w:rPr>
                <w:delText>z</w:delText>
              </w:r>
            </w:del>
            <w:ins w:id="172" w:author="Tadeusz Szefler" w:date="2024-11-27T13:12:00Z" w16du:dateUtc="2024-11-27T12:12:00Z">
              <w:r w:rsidR="008D3C21">
                <w:rPr>
                  <w:sz w:val="16"/>
                  <w:szCs w:val="16"/>
                  <w:lang w:val="pl-PL"/>
                </w:rPr>
                <w:t>Z</w:t>
              </w:r>
            </w:ins>
            <w:r w:rsidRPr="00F97B2C">
              <w:rPr>
                <w:sz w:val="16"/>
                <w:szCs w:val="16"/>
                <w:lang w:val="pl-PL"/>
              </w:rPr>
              <w:t xml:space="preserve">arobki po 3. latach vs </w:t>
            </w:r>
            <w:r w:rsidRPr="00F97B2C">
              <w:rPr>
                <w:sz w:val="16"/>
                <w:szCs w:val="16"/>
                <w:lang w:val="pl-PL"/>
              </w:rPr>
              <w:br/>
              <w:t>Satysfakcja</w:t>
            </w:r>
          </w:p>
        </w:tc>
        <w:tc>
          <w:tcPr>
            <w:tcW w:w="1077" w:type="dxa"/>
            <w:vAlign w:val="center"/>
          </w:tcPr>
          <w:p w14:paraId="316796B5" w14:textId="77777777" w:rsidR="00E37300" w:rsidRPr="00F97B2C" w:rsidRDefault="00E37300" w:rsidP="00F60234">
            <w:pPr>
              <w:pStyle w:val="TekstTabeli"/>
              <w:jc w:val="center"/>
              <w:rPr>
                <w:sz w:val="16"/>
                <w:szCs w:val="16"/>
                <w:lang w:val="pl-PL"/>
              </w:rPr>
            </w:pPr>
            <w:r w:rsidRPr="00F97B2C">
              <w:rPr>
                <w:sz w:val="16"/>
                <w:szCs w:val="16"/>
                <w:lang w:val="pl-PL"/>
              </w:rPr>
              <w:t>0,0428</w:t>
            </w:r>
          </w:p>
        </w:tc>
        <w:tc>
          <w:tcPr>
            <w:tcW w:w="1077" w:type="dxa"/>
            <w:vAlign w:val="center"/>
          </w:tcPr>
          <w:p w14:paraId="6E0D59B2" w14:textId="77777777" w:rsidR="00E37300" w:rsidRPr="00F97B2C" w:rsidRDefault="00E37300" w:rsidP="00F60234">
            <w:pPr>
              <w:pStyle w:val="TekstTabeli"/>
              <w:jc w:val="center"/>
              <w:rPr>
                <w:i/>
                <w:iCs/>
                <w:sz w:val="16"/>
                <w:szCs w:val="16"/>
                <w:lang w:val="pl-PL"/>
              </w:rPr>
            </w:pPr>
            <w:r w:rsidRPr="00F97B2C">
              <w:rPr>
                <w:i/>
                <w:iCs/>
                <w:sz w:val="16"/>
                <w:szCs w:val="16"/>
                <w:lang w:val="pl-PL"/>
              </w:rPr>
              <w:t>0,7286</w:t>
            </w:r>
          </w:p>
        </w:tc>
        <w:tc>
          <w:tcPr>
            <w:tcW w:w="1077" w:type="dxa"/>
            <w:vAlign w:val="center"/>
          </w:tcPr>
          <w:p w14:paraId="1136E77F" w14:textId="77777777" w:rsidR="00E37300" w:rsidRPr="00F97B2C" w:rsidRDefault="00E37300" w:rsidP="00F60234">
            <w:pPr>
              <w:pStyle w:val="TekstTabeli"/>
              <w:jc w:val="center"/>
              <w:rPr>
                <w:b/>
                <w:sz w:val="16"/>
                <w:szCs w:val="16"/>
                <w:lang w:val="pl-PL"/>
              </w:rPr>
            </w:pPr>
            <w:r w:rsidRPr="00F97B2C">
              <w:rPr>
                <w:b/>
                <w:sz w:val="16"/>
                <w:szCs w:val="16"/>
                <w:lang w:val="pl-PL"/>
              </w:rPr>
              <w:t>0,2709</w:t>
            </w:r>
          </w:p>
        </w:tc>
        <w:tc>
          <w:tcPr>
            <w:tcW w:w="1077" w:type="dxa"/>
            <w:vAlign w:val="center"/>
          </w:tcPr>
          <w:p w14:paraId="025BA0EC" w14:textId="77777777" w:rsidR="00E37300" w:rsidRPr="00F97B2C" w:rsidRDefault="00E37300" w:rsidP="00F60234">
            <w:pPr>
              <w:pStyle w:val="TekstTabeli"/>
              <w:jc w:val="center"/>
              <w:rPr>
                <w:i/>
                <w:iCs/>
                <w:sz w:val="16"/>
                <w:szCs w:val="16"/>
                <w:lang w:val="pl-PL"/>
              </w:rPr>
            </w:pPr>
            <w:r w:rsidRPr="00F97B2C">
              <w:rPr>
                <w:i/>
                <w:iCs/>
                <w:sz w:val="16"/>
                <w:szCs w:val="16"/>
                <w:lang w:val="pl-PL"/>
              </w:rPr>
              <w:t>0,0521</w:t>
            </w:r>
          </w:p>
        </w:tc>
        <w:tc>
          <w:tcPr>
            <w:tcW w:w="1077" w:type="dxa"/>
            <w:vAlign w:val="center"/>
          </w:tcPr>
          <w:p w14:paraId="1039308A" w14:textId="77777777" w:rsidR="00E37300" w:rsidRPr="00F97B2C" w:rsidRDefault="00E37300" w:rsidP="00F60234">
            <w:pPr>
              <w:pStyle w:val="TekstTabeli"/>
              <w:jc w:val="center"/>
              <w:rPr>
                <w:b/>
                <w:sz w:val="16"/>
                <w:szCs w:val="16"/>
                <w:lang w:val="pl-PL"/>
              </w:rPr>
            </w:pPr>
            <w:r w:rsidRPr="00F97B2C">
              <w:rPr>
                <w:b/>
                <w:sz w:val="16"/>
                <w:szCs w:val="16"/>
                <w:lang w:val="pl-PL"/>
              </w:rPr>
              <w:t>0,1651</w:t>
            </w:r>
          </w:p>
        </w:tc>
        <w:tc>
          <w:tcPr>
            <w:tcW w:w="1077" w:type="dxa"/>
            <w:vAlign w:val="center"/>
          </w:tcPr>
          <w:p w14:paraId="7D07D774" w14:textId="77777777" w:rsidR="00E37300" w:rsidRPr="00F97B2C" w:rsidRDefault="00E37300" w:rsidP="00F60234">
            <w:pPr>
              <w:pStyle w:val="TekstTabeli"/>
              <w:jc w:val="center"/>
              <w:rPr>
                <w:i/>
                <w:iCs/>
                <w:sz w:val="16"/>
                <w:szCs w:val="16"/>
                <w:lang w:val="pl-PL"/>
              </w:rPr>
            </w:pPr>
            <w:r w:rsidRPr="00F97B2C">
              <w:rPr>
                <w:i/>
                <w:iCs/>
                <w:sz w:val="16"/>
                <w:szCs w:val="16"/>
                <w:lang w:val="pl-PL"/>
              </w:rPr>
              <w:t>0,0715</w:t>
            </w:r>
          </w:p>
        </w:tc>
      </w:tr>
      <w:tr w:rsidR="00E37300" w:rsidRPr="00F97B2C" w14:paraId="03026D01" w14:textId="77777777" w:rsidTr="00F60234">
        <w:trPr>
          <w:cantSplit/>
        </w:trPr>
        <w:tc>
          <w:tcPr>
            <w:tcW w:w="2608" w:type="dxa"/>
            <w:vAlign w:val="center"/>
          </w:tcPr>
          <w:p w14:paraId="1753E241" w14:textId="58F1C8A5" w:rsidR="00E37300" w:rsidRPr="00F97B2C" w:rsidRDefault="00E37300" w:rsidP="00F60234">
            <w:pPr>
              <w:pStyle w:val="TekstTabeli"/>
              <w:rPr>
                <w:sz w:val="16"/>
                <w:szCs w:val="16"/>
                <w:lang w:val="pl-PL"/>
              </w:rPr>
            </w:pPr>
            <w:del w:id="173" w:author="Tadeusz Szefler" w:date="2024-11-27T13:12:00Z" w16du:dateUtc="2024-11-27T12:12:00Z">
              <w:r w:rsidRPr="00F97B2C" w:rsidDel="008D3C21">
                <w:rPr>
                  <w:sz w:val="16"/>
                  <w:szCs w:val="16"/>
                  <w:lang w:val="pl-PL"/>
                </w:rPr>
                <w:delText>z</w:delText>
              </w:r>
            </w:del>
            <w:ins w:id="174" w:author="Tadeusz Szefler" w:date="2024-11-27T13:12:00Z" w16du:dateUtc="2024-11-27T12:12:00Z">
              <w:r w:rsidR="008D3C21">
                <w:rPr>
                  <w:sz w:val="16"/>
                  <w:szCs w:val="16"/>
                  <w:lang w:val="pl-PL"/>
                </w:rPr>
                <w:t>Z</w:t>
              </w:r>
            </w:ins>
            <w:r w:rsidRPr="00F97B2C">
              <w:rPr>
                <w:sz w:val="16"/>
                <w:szCs w:val="16"/>
                <w:lang w:val="pl-PL"/>
              </w:rPr>
              <w:t>atrudnienie po 3. latach vs</w:t>
            </w:r>
            <w:r w:rsidRPr="00F97B2C">
              <w:rPr>
                <w:sz w:val="16"/>
                <w:szCs w:val="16"/>
                <w:lang w:val="pl-PL"/>
              </w:rPr>
              <w:br/>
              <w:t>Satysfakcja</w:t>
            </w:r>
          </w:p>
        </w:tc>
        <w:tc>
          <w:tcPr>
            <w:tcW w:w="1077" w:type="dxa"/>
            <w:vAlign w:val="center"/>
          </w:tcPr>
          <w:p w14:paraId="081B9A61" w14:textId="77777777" w:rsidR="00E37300" w:rsidRPr="00F97B2C" w:rsidRDefault="00E37300" w:rsidP="00F60234">
            <w:pPr>
              <w:pStyle w:val="TekstTabeli"/>
              <w:jc w:val="center"/>
              <w:rPr>
                <w:sz w:val="16"/>
                <w:szCs w:val="16"/>
                <w:lang w:val="pl-PL"/>
              </w:rPr>
            </w:pPr>
            <w:r w:rsidRPr="00F97B2C">
              <w:rPr>
                <w:sz w:val="16"/>
                <w:szCs w:val="16"/>
                <w:lang w:val="pl-PL"/>
              </w:rPr>
              <w:t>-0,1713</w:t>
            </w:r>
          </w:p>
        </w:tc>
        <w:tc>
          <w:tcPr>
            <w:tcW w:w="1077" w:type="dxa"/>
            <w:vAlign w:val="center"/>
          </w:tcPr>
          <w:p w14:paraId="25FE28A6" w14:textId="77777777" w:rsidR="00E37300" w:rsidRPr="00F97B2C" w:rsidRDefault="00E37300" w:rsidP="00F60234">
            <w:pPr>
              <w:pStyle w:val="TekstTabeli"/>
              <w:jc w:val="center"/>
              <w:rPr>
                <w:i/>
                <w:iCs/>
                <w:sz w:val="16"/>
                <w:szCs w:val="16"/>
                <w:lang w:val="pl-PL"/>
              </w:rPr>
            </w:pPr>
            <w:r w:rsidRPr="00F97B2C">
              <w:rPr>
                <w:i/>
                <w:iCs/>
                <w:sz w:val="16"/>
                <w:szCs w:val="16"/>
                <w:lang w:val="pl-PL"/>
              </w:rPr>
              <w:t>0,1624</w:t>
            </w:r>
          </w:p>
        </w:tc>
        <w:tc>
          <w:tcPr>
            <w:tcW w:w="1077" w:type="dxa"/>
            <w:vAlign w:val="center"/>
          </w:tcPr>
          <w:p w14:paraId="226A1EA1" w14:textId="77777777" w:rsidR="00E37300" w:rsidRPr="00F97B2C" w:rsidRDefault="00E37300" w:rsidP="00F60234">
            <w:pPr>
              <w:pStyle w:val="TekstTabeli"/>
              <w:jc w:val="center"/>
              <w:rPr>
                <w:sz w:val="16"/>
                <w:szCs w:val="16"/>
                <w:lang w:val="pl-PL"/>
              </w:rPr>
            </w:pPr>
            <w:r w:rsidRPr="00F97B2C">
              <w:rPr>
                <w:sz w:val="16"/>
                <w:szCs w:val="16"/>
                <w:lang w:val="pl-PL"/>
              </w:rPr>
              <w:t>0,1122</w:t>
            </w:r>
          </w:p>
        </w:tc>
        <w:tc>
          <w:tcPr>
            <w:tcW w:w="1077" w:type="dxa"/>
            <w:vAlign w:val="center"/>
          </w:tcPr>
          <w:p w14:paraId="5C25D46A" w14:textId="77777777" w:rsidR="00E37300" w:rsidRPr="00F97B2C" w:rsidRDefault="00E37300" w:rsidP="00F60234">
            <w:pPr>
              <w:pStyle w:val="TekstTabeli"/>
              <w:jc w:val="center"/>
              <w:rPr>
                <w:i/>
                <w:iCs/>
                <w:sz w:val="16"/>
                <w:szCs w:val="16"/>
                <w:lang w:val="pl-PL"/>
              </w:rPr>
            </w:pPr>
            <w:r w:rsidRPr="00F97B2C">
              <w:rPr>
                <w:i/>
                <w:iCs/>
                <w:sz w:val="16"/>
                <w:szCs w:val="16"/>
                <w:lang w:val="pl-PL"/>
              </w:rPr>
              <w:t>0,4284</w:t>
            </w:r>
          </w:p>
        </w:tc>
        <w:tc>
          <w:tcPr>
            <w:tcW w:w="1077" w:type="dxa"/>
            <w:vAlign w:val="center"/>
          </w:tcPr>
          <w:p w14:paraId="3252BCC0" w14:textId="77777777" w:rsidR="00E37300" w:rsidRPr="00F97B2C" w:rsidRDefault="00E37300" w:rsidP="00F60234">
            <w:pPr>
              <w:pStyle w:val="TekstTabeli"/>
              <w:jc w:val="center"/>
              <w:rPr>
                <w:sz w:val="16"/>
                <w:szCs w:val="16"/>
                <w:lang w:val="pl-PL"/>
              </w:rPr>
            </w:pPr>
            <w:r w:rsidRPr="00F97B2C">
              <w:rPr>
                <w:sz w:val="16"/>
                <w:szCs w:val="16"/>
                <w:lang w:val="pl-PL"/>
              </w:rPr>
              <w:t>-0,0010</w:t>
            </w:r>
          </w:p>
        </w:tc>
        <w:tc>
          <w:tcPr>
            <w:tcW w:w="1077" w:type="dxa"/>
            <w:vAlign w:val="center"/>
          </w:tcPr>
          <w:p w14:paraId="2B1FEE37" w14:textId="77777777" w:rsidR="00E37300" w:rsidRPr="00F97B2C" w:rsidRDefault="00E37300" w:rsidP="00F60234">
            <w:pPr>
              <w:pStyle w:val="TekstTabeli"/>
              <w:jc w:val="center"/>
              <w:rPr>
                <w:i/>
                <w:iCs/>
                <w:sz w:val="16"/>
                <w:szCs w:val="16"/>
                <w:lang w:val="pl-PL"/>
              </w:rPr>
            </w:pPr>
            <w:r w:rsidRPr="00F97B2C">
              <w:rPr>
                <w:i/>
                <w:iCs/>
                <w:sz w:val="16"/>
                <w:szCs w:val="16"/>
                <w:lang w:val="pl-PL"/>
              </w:rPr>
              <w:t>0,9913</w:t>
            </w:r>
          </w:p>
        </w:tc>
      </w:tr>
    </w:tbl>
    <w:p w14:paraId="5D85DBD6" w14:textId="77777777" w:rsidR="00E37300" w:rsidRPr="00D95B07" w:rsidRDefault="00E37300" w:rsidP="00E37300">
      <w:pPr>
        <w:pStyle w:val="rdo"/>
        <w:rPr>
          <w:lang w:val="pl-PL"/>
        </w:rPr>
      </w:pPr>
      <w:r w:rsidRPr="00D95B07">
        <w:rPr>
          <w:lang w:val="pl-PL"/>
        </w:rPr>
        <w:t>Źródło: opracowanie własne na podstawie wyników badania kwestionariuszowego</w:t>
      </w:r>
    </w:p>
    <w:p w14:paraId="2A4D9A17" w14:textId="3F96E672" w:rsidR="00212682" w:rsidRDefault="00E37300" w:rsidP="00AC46D6">
      <w:r>
        <w:t xml:space="preserve">Odnosząc się to hipotezy </w:t>
      </w:r>
      <w:r w:rsidRPr="00125CE3">
        <w:rPr>
          <w:b/>
          <w:bCs/>
        </w:rPr>
        <w:t>H2</w:t>
      </w:r>
      <w:ins w:id="175" w:author="Tadeusz Szefler" w:date="2024-11-27T13:12:00Z" w16du:dateUtc="2024-11-27T12:12:00Z">
        <w:r w:rsidR="008D3C21">
          <w:t>,</w:t>
        </w:r>
      </w:ins>
      <w:r w:rsidR="004E6A32">
        <w:t xml:space="preserve"> m</w:t>
      </w:r>
      <w:r w:rsidRPr="00711DEE">
        <w:t>ożna s</w:t>
      </w:r>
      <w:r>
        <w:t>twierdzić, że ograniczenia przeprowadzonego badania nie pozwalają na jednoznaczne zweryfikowanie tej hipotezy ze względu na zbyt niewielką oraz zbyt mało zróżnicowaną grupę badawczą pod względem ocenianych uczelni. Jednak</w:t>
      </w:r>
      <w:ins w:id="176" w:author="Tadeusz Szefler" w:date="2024-11-27T13:13:00Z" w16du:dateUtc="2024-11-27T12:13:00Z">
        <w:r w:rsidR="008D3C21">
          <w:t>,</w:t>
        </w:r>
      </w:ins>
      <w:r>
        <w:t xml:space="preserve"> by spróbować przybliżyć się do możliwości choć częściowej weryfikacji tej hipotezy</w:t>
      </w:r>
      <w:ins w:id="177" w:author="Tadeusz Szefler" w:date="2024-11-27T13:13:00Z" w16du:dateUtc="2024-11-27T12:13:00Z">
        <w:r w:rsidR="008D3C21">
          <w:t>,</w:t>
        </w:r>
      </w:ins>
      <w:r>
        <w:t xml:space="preserve"> postawiono 4 hipotezy szczegółowe odnoszące się do korelacji pomiędzy badanym poziomem satysfakcji absolwentów</w:t>
      </w:r>
      <w:del w:id="178" w:author="Tadeusz Szefler" w:date="2024-11-27T13:13:00Z" w16du:dateUtc="2024-11-27T12:13:00Z">
        <w:r w:rsidDel="008D3C21">
          <w:delText>,</w:delText>
        </w:r>
      </w:del>
      <w:r>
        <w:t xml:space="preserve"> a wartościami składowymi indeksu IWRA</w:t>
      </w:r>
      <w:r w:rsidR="00CE5DA2">
        <w:t xml:space="preserve"> (por. </w:t>
      </w:r>
      <w:r w:rsidR="00CE5DA2">
        <w:fldChar w:fldCharType="begin"/>
      </w:r>
      <w:r w:rsidR="00CE5DA2">
        <w:instrText xml:space="preserve"> REF _Ref164719946 \h </w:instrText>
      </w:r>
      <w:r w:rsidR="00CE5DA2">
        <w:fldChar w:fldCharType="separate"/>
      </w:r>
      <w:r w:rsidR="009F7D4A">
        <w:t xml:space="preserve">Tabela </w:t>
      </w:r>
      <w:r w:rsidR="009F7D4A">
        <w:rPr>
          <w:noProof/>
        </w:rPr>
        <w:t>10</w:t>
      </w:r>
      <w:r w:rsidR="00CE5DA2">
        <w:fldChar w:fldCharType="end"/>
      </w:r>
      <w:r w:rsidR="00CE5DA2">
        <w:t>)</w:t>
      </w:r>
      <w:r>
        <w:t>.</w:t>
      </w:r>
      <w:r w:rsidR="00AC46D6">
        <w:t xml:space="preserve"> </w:t>
      </w:r>
      <w:r w:rsidR="00212682">
        <w:t>Dokonano analizy korelacji pomiędzy wynikami w poszczególnych kategoriach odnoszących się do IWRA z oceną ogólną rankingu Perspektywy</w:t>
      </w:r>
      <w:ins w:id="179" w:author="Tadeusz Szefler" w:date="2024-11-27T13:14:00Z" w16du:dateUtc="2024-11-27T12:14:00Z">
        <w:r w:rsidR="008D3C21">
          <w:t>,</w:t>
        </w:r>
      </w:ins>
      <w:r w:rsidR="00212682">
        <w:t xml:space="preserve"> wyrażaną jako wartość Wskaźnika Oceny Punktowej</w:t>
      </w:r>
      <w:r w:rsidR="00212682">
        <w:rPr>
          <w:rStyle w:val="Odwoanieprzypisudolnego"/>
        </w:rPr>
        <w:footnoteReference w:id="9"/>
      </w:r>
      <w:r w:rsidR="00212682">
        <w:t>.</w:t>
      </w:r>
    </w:p>
    <w:p w14:paraId="7E1D2684" w14:textId="3BEB972E" w:rsidR="00212682" w:rsidRDefault="00212682" w:rsidP="00212682">
      <w:pPr>
        <w:pStyle w:val="Tytutabeli"/>
      </w:pPr>
      <w:bookmarkStart w:id="185" w:name="_Toc182910024"/>
      <w:bookmarkStart w:id="186" w:name="_Toc183082904"/>
      <w:r>
        <w:t xml:space="preserve">Tabela </w:t>
      </w:r>
      <w:fldSimple w:instr=" SEQ Tabela \* ARABIC ">
        <w:r w:rsidR="009F7D4A">
          <w:rPr>
            <w:noProof/>
          </w:rPr>
          <w:t>7</w:t>
        </w:r>
      </w:fldSimple>
      <w:r>
        <w:rPr>
          <w:noProof/>
        </w:rPr>
        <w:t>.</w:t>
      </w:r>
      <w:r>
        <w:t xml:space="preserve"> Korelacje pomiędzy wartościami IWRA i jego składowymi</w:t>
      </w:r>
      <w:del w:id="187" w:author="Tadeusz Szefler" w:date="2024-11-27T13:14:00Z" w16du:dateUtc="2024-11-27T12:14:00Z">
        <w:r w:rsidDel="008D3C21">
          <w:delText>,</w:delText>
        </w:r>
      </w:del>
      <w:r>
        <w:t xml:space="preserve"> a miarami ogólnej oceny uczelni technicznych w rankingu Perspektywy 2022</w:t>
      </w:r>
      <w:bookmarkEnd w:id="185"/>
      <w:bookmarkEnd w:id="186"/>
    </w:p>
    <w:tbl>
      <w:tblPr>
        <w:tblStyle w:val="Tabela-Siatka"/>
        <w:tblW w:w="0" w:type="auto"/>
        <w:tblInd w:w="113" w:type="dxa"/>
        <w:tblLook w:val="04A0" w:firstRow="1" w:lastRow="0" w:firstColumn="1" w:lastColumn="0" w:noHBand="0" w:noVBand="1"/>
      </w:tblPr>
      <w:tblGrid>
        <w:gridCol w:w="4466"/>
        <w:gridCol w:w="2241"/>
        <w:gridCol w:w="2242"/>
      </w:tblGrid>
      <w:tr w:rsidR="00212682" w:rsidRPr="00F97B2C" w14:paraId="177D2EB3" w14:textId="77777777" w:rsidTr="00112D47">
        <w:trPr>
          <w:cantSplit/>
          <w:tblHeader/>
        </w:trPr>
        <w:tc>
          <w:tcPr>
            <w:tcW w:w="4536" w:type="dxa"/>
            <w:vAlign w:val="center"/>
          </w:tcPr>
          <w:p w14:paraId="3F5B7EB4" w14:textId="77777777" w:rsidR="00212682" w:rsidRPr="00F97B2C" w:rsidRDefault="00212682" w:rsidP="00112D47">
            <w:pPr>
              <w:keepNext/>
              <w:ind w:firstLine="0"/>
              <w:jc w:val="left"/>
              <w:rPr>
                <w:b/>
                <w:bCs/>
                <w:sz w:val="16"/>
                <w:szCs w:val="16"/>
              </w:rPr>
            </w:pPr>
            <w:proofErr w:type="spellStart"/>
            <w:r w:rsidRPr="00F97B2C">
              <w:rPr>
                <w:b/>
                <w:bCs/>
                <w:sz w:val="16"/>
                <w:szCs w:val="16"/>
              </w:rPr>
              <w:t>Opis</w:t>
            </w:r>
            <w:proofErr w:type="spellEnd"/>
            <w:r w:rsidRPr="00F97B2C">
              <w:rPr>
                <w:b/>
                <w:bCs/>
                <w:sz w:val="16"/>
                <w:szCs w:val="16"/>
              </w:rPr>
              <w:t xml:space="preserve"> </w:t>
            </w:r>
            <w:proofErr w:type="spellStart"/>
            <w:r w:rsidRPr="00F97B2C">
              <w:rPr>
                <w:b/>
                <w:bCs/>
                <w:sz w:val="16"/>
                <w:szCs w:val="16"/>
              </w:rPr>
              <w:t>badanej</w:t>
            </w:r>
            <w:proofErr w:type="spellEnd"/>
            <w:r w:rsidRPr="00F97B2C">
              <w:rPr>
                <w:b/>
                <w:bCs/>
                <w:sz w:val="16"/>
                <w:szCs w:val="16"/>
              </w:rPr>
              <w:t xml:space="preserve"> </w:t>
            </w:r>
            <w:proofErr w:type="spellStart"/>
            <w:r w:rsidRPr="00F97B2C">
              <w:rPr>
                <w:b/>
                <w:bCs/>
                <w:sz w:val="16"/>
                <w:szCs w:val="16"/>
              </w:rPr>
              <w:t>korelacji</w:t>
            </w:r>
            <w:proofErr w:type="spellEnd"/>
          </w:p>
        </w:tc>
        <w:tc>
          <w:tcPr>
            <w:tcW w:w="2268" w:type="dxa"/>
            <w:vAlign w:val="center"/>
          </w:tcPr>
          <w:p w14:paraId="341896D5" w14:textId="77777777" w:rsidR="00212682" w:rsidRPr="00F97B2C" w:rsidRDefault="00212682" w:rsidP="00112D47">
            <w:pPr>
              <w:keepNext/>
              <w:ind w:firstLine="0"/>
              <w:jc w:val="center"/>
              <w:rPr>
                <w:b/>
                <w:bCs/>
                <w:sz w:val="16"/>
                <w:szCs w:val="16"/>
              </w:rPr>
            </w:pPr>
            <w:proofErr w:type="spellStart"/>
            <w:r w:rsidRPr="00F97B2C">
              <w:rPr>
                <w:b/>
                <w:bCs/>
                <w:sz w:val="16"/>
                <w:szCs w:val="16"/>
              </w:rPr>
              <w:t>Wartość</w:t>
            </w:r>
            <w:proofErr w:type="spellEnd"/>
            <w:r w:rsidRPr="00F97B2C">
              <w:rPr>
                <w:b/>
                <w:bCs/>
                <w:sz w:val="16"/>
                <w:szCs w:val="16"/>
              </w:rPr>
              <w:t xml:space="preserve"> </w:t>
            </w:r>
            <w:proofErr w:type="spellStart"/>
            <w:r w:rsidRPr="00F97B2C">
              <w:rPr>
                <w:b/>
                <w:bCs/>
                <w:sz w:val="16"/>
                <w:szCs w:val="16"/>
              </w:rPr>
              <w:t>korelacji</w:t>
            </w:r>
            <w:proofErr w:type="spellEnd"/>
            <w:r w:rsidRPr="00F97B2C">
              <w:rPr>
                <w:b/>
                <w:bCs/>
                <w:sz w:val="16"/>
                <w:szCs w:val="16"/>
              </w:rPr>
              <w:t xml:space="preserve"> </w:t>
            </w:r>
            <w:r w:rsidRPr="00F97B2C">
              <w:rPr>
                <w:b/>
                <w:bCs/>
                <w:sz w:val="16"/>
                <w:szCs w:val="16"/>
              </w:rPr>
              <w:br/>
              <w:t>r-</w:t>
            </w:r>
            <w:proofErr w:type="spellStart"/>
            <w:r w:rsidRPr="00F97B2C">
              <w:rPr>
                <w:b/>
                <w:bCs/>
                <w:sz w:val="16"/>
                <w:szCs w:val="16"/>
              </w:rPr>
              <w:t>Pearsona</w:t>
            </w:r>
            <w:proofErr w:type="spellEnd"/>
          </w:p>
        </w:tc>
        <w:tc>
          <w:tcPr>
            <w:tcW w:w="2268" w:type="dxa"/>
            <w:vAlign w:val="center"/>
          </w:tcPr>
          <w:p w14:paraId="2E5F423F" w14:textId="30D8479E" w:rsidR="00212682" w:rsidRPr="00F97B2C" w:rsidRDefault="00212682" w:rsidP="00112D47">
            <w:pPr>
              <w:keepNext/>
              <w:ind w:firstLine="0"/>
              <w:jc w:val="center"/>
              <w:rPr>
                <w:b/>
                <w:bCs/>
                <w:sz w:val="16"/>
                <w:szCs w:val="16"/>
              </w:rPr>
            </w:pPr>
            <w:proofErr w:type="spellStart"/>
            <w:r w:rsidRPr="00F97B2C">
              <w:rPr>
                <w:b/>
                <w:bCs/>
                <w:sz w:val="16"/>
                <w:szCs w:val="16"/>
              </w:rPr>
              <w:t>Wartość</w:t>
            </w:r>
            <w:proofErr w:type="spellEnd"/>
            <w:r w:rsidRPr="00F97B2C">
              <w:rPr>
                <w:b/>
                <w:bCs/>
                <w:sz w:val="16"/>
                <w:szCs w:val="16"/>
              </w:rPr>
              <w:t xml:space="preserve"> </w:t>
            </w:r>
            <w:proofErr w:type="spellStart"/>
            <w:r w:rsidRPr="00F97B2C">
              <w:rPr>
                <w:b/>
                <w:bCs/>
                <w:sz w:val="16"/>
                <w:szCs w:val="16"/>
              </w:rPr>
              <w:t>istotności</w:t>
            </w:r>
            <w:proofErr w:type="spellEnd"/>
            <w:r w:rsidRPr="00F97B2C">
              <w:rPr>
                <w:b/>
                <w:bCs/>
                <w:sz w:val="16"/>
                <w:szCs w:val="16"/>
              </w:rPr>
              <w:t xml:space="preserve"> </w:t>
            </w:r>
            <w:r w:rsidR="00FC28A3">
              <w:rPr>
                <w:b/>
                <w:bCs/>
                <w:sz w:val="16"/>
                <w:szCs w:val="16"/>
              </w:rPr>
              <w:br/>
            </w:r>
            <w:proofErr w:type="spellStart"/>
            <w:r w:rsidRPr="00F97B2C">
              <w:rPr>
                <w:b/>
                <w:bCs/>
                <w:sz w:val="16"/>
                <w:szCs w:val="16"/>
              </w:rPr>
              <w:t>statystycznej</w:t>
            </w:r>
            <w:proofErr w:type="spellEnd"/>
            <w:r w:rsidRPr="00F97B2C">
              <w:rPr>
                <w:b/>
                <w:bCs/>
                <w:sz w:val="16"/>
                <w:szCs w:val="16"/>
              </w:rPr>
              <w:t xml:space="preserve"> p</w:t>
            </w:r>
          </w:p>
        </w:tc>
      </w:tr>
      <w:tr w:rsidR="00212682" w:rsidRPr="00F97B2C" w14:paraId="7BC8EA10" w14:textId="77777777" w:rsidTr="00112D47">
        <w:trPr>
          <w:cantSplit/>
        </w:trPr>
        <w:tc>
          <w:tcPr>
            <w:tcW w:w="4536" w:type="dxa"/>
            <w:vAlign w:val="center"/>
          </w:tcPr>
          <w:p w14:paraId="38754B44" w14:textId="252B1C75" w:rsidR="00212682" w:rsidRPr="00F97B2C" w:rsidRDefault="00212682" w:rsidP="00112D47">
            <w:pPr>
              <w:spacing w:line="276" w:lineRule="auto"/>
              <w:ind w:firstLine="0"/>
              <w:jc w:val="left"/>
              <w:rPr>
                <w:sz w:val="16"/>
                <w:szCs w:val="16"/>
                <w:lang w:val="pl-PL"/>
              </w:rPr>
            </w:pPr>
            <w:r w:rsidRPr="00F97B2C">
              <w:rPr>
                <w:sz w:val="16"/>
                <w:szCs w:val="16"/>
                <w:lang w:val="pl-PL"/>
              </w:rPr>
              <w:t>Wskaźnik</w:t>
            </w:r>
            <w:ins w:id="188" w:author="Tadeusz Szefler" w:date="2024-11-27T13:14:00Z" w16du:dateUtc="2024-11-27T12:14:00Z">
              <w:r w:rsidR="008D3C21">
                <w:rPr>
                  <w:sz w:val="16"/>
                  <w:szCs w:val="16"/>
                  <w:lang w:val="pl-PL"/>
                </w:rPr>
                <w:t xml:space="preserve"> </w:t>
              </w:r>
            </w:ins>
            <w:r w:rsidRPr="00F97B2C">
              <w:rPr>
                <w:sz w:val="16"/>
                <w:szCs w:val="16"/>
                <w:lang w:val="pl-PL"/>
              </w:rPr>
              <w:t>Oceny</w:t>
            </w:r>
            <w:ins w:id="189" w:author="Tadeusz Szefler" w:date="2024-11-27T13:14:00Z" w16du:dateUtc="2024-11-27T12:14:00Z">
              <w:r w:rsidR="008D3C21">
                <w:rPr>
                  <w:sz w:val="16"/>
                  <w:szCs w:val="16"/>
                  <w:lang w:val="pl-PL"/>
                </w:rPr>
                <w:t xml:space="preserve"> </w:t>
              </w:r>
            </w:ins>
            <w:r w:rsidRPr="00F97B2C">
              <w:rPr>
                <w:sz w:val="16"/>
                <w:szCs w:val="16"/>
                <w:lang w:val="pl-PL"/>
              </w:rPr>
              <w:t>Punktowej vs IWRA_3R</w:t>
            </w:r>
          </w:p>
        </w:tc>
        <w:tc>
          <w:tcPr>
            <w:tcW w:w="2268" w:type="dxa"/>
            <w:vAlign w:val="center"/>
          </w:tcPr>
          <w:p w14:paraId="06D53910" w14:textId="77777777" w:rsidR="00212682" w:rsidRPr="00F97B2C" w:rsidRDefault="00212682" w:rsidP="00112D47">
            <w:pPr>
              <w:ind w:firstLine="0"/>
              <w:jc w:val="center"/>
              <w:rPr>
                <w:b/>
                <w:bCs/>
                <w:sz w:val="16"/>
                <w:szCs w:val="16"/>
                <w:lang w:val="pl-PL"/>
              </w:rPr>
            </w:pPr>
            <w:r w:rsidRPr="00F97B2C">
              <w:rPr>
                <w:b/>
                <w:bCs/>
                <w:sz w:val="16"/>
                <w:szCs w:val="16"/>
                <w:lang w:val="pl-PL"/>
              </w:rPr>
              <w:t>0,8292</w:t>
            </w:r>
          </w:p>
        </w:tc>
        <w:tc>
          <w:tcPr>
            <w:tcW w:w="2268" w:type="dxa"/>
            <w:vAlign w:val="center"/>
          </w:tcPr>
          <w:p w14:paraId="3CFAC79F" w14:textId="77777777" w:rsidR="00212682" w:rsidRPr="00F97B2C" w:rsidRDefault="00212682" w:rsidP="00112D47">
            <w:pPr>
              <w:ind w:firstLine="0"/>
              <w:jc w:val="center"/>
              <w:rPr>
                <w:i/>
                <w:iCs/>
                <w:sz w:val="16"/>
                <w:szCs w:val="16"/>
                <w:lang w:val="pl-PL"/>
              </w:rPr>
            </w:pPr>
            <w:r w:rsidRPr="00F97B2C">
              <w:rPr>
                <w:i/>
                <w:iCs/>
                <w:sz w:val="16"/>
                <w:szCs w:val="16"/>
                <w:lang w:val="pl-PL"/>
              </w:rPr>
              <w:t>&lt;0,0001</w:t>
            </w:r>
          </w:p>
        </w:tc>
      </w:tr>
      <w:tr w:rsidR="00212682" w:rsidRPr="00F97B2C" w14:paraId="55CA04D7" w14:textId="77777777" w:rsidTr="00112D47">
        <w:trPr>
          <w:cantSplit/>
        </w:trPr>
        <w:tc>
          <w:tcPr>
            <w:tcW w:w="4536" w:type="dxa"/>
            <w:vAlign w:val="center"/>
          </w:tcPr>
          <w:p w14:paraId="65C856B4" w14:textId="4F383F40" w:rsidR="00212682" w:rsidRPr="00F97B2C" w:rsidRDefault="00212682" w:rsidP="00112D47">
            <w:pPr>
              <w:spacing w:line="276" w:lineRule="auto"/>
              <w:ind w:firstLine="0"/>
              <w:jc w:val="left"/>
              <w:rPr>
                <w:sz w:val="16"/>
                <w:szCs w:val="16"/>
                <w:lang w:val="pl-PL"/>
              </w:rPr>
            </w:pPr>
            <w:r w:rsidRPr="00F97B2C">
              <w:rPr>
                <w:sz w:val="16"/>
                <w:szCs w:val="16"/>
                <w:lang w:val="pl-PL"/>
              </w:rPr>
              <w:t>Wskaźnik</w:t>
            </w:r>
            <w:ins w:id="190" w:author="Tadeusz Szefler" w:date="2024-11-27T13:14:00Z" w16du:dateUtc="2024-11-27T12:14:00Z">
              <w:r w:rsidR="008D3C21">
                <w:rPr>
                  <w:sz w:val="16"/>
                  <w:szCs w:val="16"/>
                  <w:lang w:val="pl-PL"/>
                </w:rPr>
                <w:t xml:space="preserve"> </w:t>
              </w:r>
            </w:ins>
            <w:r w:rsidRPr="00F97B2C">
              <w:rPr>
                <w:sz w:val="16"/>
                <w:szCs w:val="16"/>
                <w:lang w:val="pl-PL"/>
              </w:rPr>
              <w:t>Oceny</w:t>
            </w:r>
            <w:ins w:id="191" w:author="Tadeusz Szefler" w:date="2024-11-27T13:14:00Z" w16du:dateUtc="2024-11-27T12:14:00Z">
              <w:r w:rsidR="008D3C21">
                <w:rPr>
                  <w:sz w:val="16"/>
                  <w:szCs w:val="16"/>
                  <w:lang w:val="pl-PL"/>
                </w:rPr>
                <w:t xml:space="preserve"> </w:t>
              </w:r>
            </w:ins>
            <w:r w:rsidRPr="00F97B2C">
              <w:rPr>
                <w:sz w:val="16"/>
                <w:szCs w:val="16"/>
                <w:lang w:val="pl-PL"/>
              </w:rPr>
              <w:t>Punktowej vs Zatrudnienie_3R</w:t>
            </w:r>
          </w:p>
        </w:tc>
        <w:tc>
          <w:tcPr>
            <w:tcW w:w="2268" w:type="dxa"/>
            <w:vAlign w:val="center"/>
          </w:tcPr>
          <w:p w14:paraId="51B33100" w14:textId="77777777" w:rsidR="00212682" w:rsidRPr="00F97B2C" w:rsidRDefault="00212682" w:rsidP="00112D47">
            <w:pPr>
              <w:ind w:firstLine="0"/>
              <w:jc w:val="center"/>
              <w:rPr>
                <w:sz w:val="16"/>
                <w:szCs w:val="16"/>
                <w:lang w:val="pl-PL"/>
              </w:rPr>
            </w:pPr>
            <w:r w:rsidRPr="00F97B2C">
              <w:rPr>
                <w:sz w:val="16"/>
                <w:szCs w:val="16"/>
                <w:lang w:val="pl-PL"/>
              </w:rPr>
              <w:t>0,2436</w:t>
            </w:r>
          </w:p>
        </w:tc>
        <w:tc>
          <w:tcPr>
            <w:tcW w:w="2268" w:type="dxa"/>
            <w:vAlign w:val="center"/>
          </w:tcPr>
          <w:p w14:paraId="626B9F45" w14:textId="77777777" w:rsidR="00212682" w:rsidRPr="00F97B2C" w:rsidRDefault="00212682" w:rsidP="00112D47">
            <w:pPr>
              <w:ind w:firstLine="0"/>
              <w:jc w:val="center"/>
              <w:rPr>
                <w:i/>
                <w:iCs/>
                <w:sz w:val="16"/>
                <w:szCs w:val="16"/>
                <w:lang w:val="pl-PL"/>
              </w:rPr>
            </w:pPr>
            <w:r w:rsidRPr="00F97B2C">
              <w:rPr>
                <w:i/>
                <w:iCs/>
                <w:sz w:val="16"/>
                <w:szCs w:val="16"/>
                <w:lang w:val="pl-PL"/>
              </w:rPr>
              <w:t>0,2747</w:t>
            </w:r>
          </w:p>
        </w:tc>
      </w:tr>
      <w:tr w:rsidR="00212682" w:rsidRPr="00F97B2C" w14:paraId="7654E87E" w14:textId="77777777" w:rsidTr="00112D47">
        <w:trPr>
          <w:cantSplit/>
        </w:trPr>
        <w:tc>
          <w:tcPr>
            <w:tcW w:w="4536" w:type="dxa"/>
            <w:vAlign w:val="center"/>
          </w:tcPr>
          <w:p w14:paraId="42287FBA" w14:textId="3C22709B" w:rsidR="00212682" w:rsidRPr="00F97B2C" w:rsidRDefault="00212682" w:rsidP="00112D47">
            <w:pPr>
              <w:spacing w:line="276" w:lineRule="auto"/>
              <w:ind w:firstLine="0"/>
              <w:jc w:val="left"/>
              <w:rPr>
                <w:sz w:val="16"/>
                <w:szCs w:val="16"/>
                <w:lang w:val="pl-PL"/>
              </w:rPr>
            </w:pPr>
            <w:r w:rsidRPr="00F97B2C">
              <w:rPr>
                <w:sz w:val="16"/>
                <w:szCs w:val="16"/>
                <w:lang w:val="pl-PL"/>
              </w:rPr>
              <w:t>Wskaźnik</w:t>
            </w:r>
            <w:ins w:id="192" w:author="Tadeusz Szefler" w:date="2024-11-27T13:14:00Z" w16du:dateUtc="2024-11-27T12:14:00Z">
              <w:r w:rsidR="008D3C21">
                <w:rPr>
                  <w:sz w:val="16"/>
                  <w:szCs w:val="16"/>
                  <w:lang w:val="pl-PL"/>
                </w:rPr>
                <w:t xml:space="preserve"> </w:t>
              </w:r>
            </w:ins>
            <w:r w:rsidRPr="00F97B2C">
              <w:rPr>
                <w:sz w:val="16"/>
                <w:szCs w:val="16"/>
                <w:lang w:val="pl-PL"/>
              </w:rPr>
              <w:t>Oceny</w:t>
            </w:r>
            <w:ins w:id="193" w:author="Tadeusz Szefler" w:date="2024-11-27T13:14:00Z" w16du:dateUtc="2024-11-27T12:14:00Z">
              <w:r w:rsidR="008D3C21">
                <w:rPr>
                  <w:sz w:val="16"/>
                  <w:szCs w:val="16"/>
                  <w:lang w:val="pl-PL"/>
                </w:rPr>
                <w:t xml:space="preserve"> </w:t>
              </w:r>
            </w:ins>
            <w:r w:rsidRPr="00F97B2C">
              <w:rPr>
                <w:sz w:val="16"/>
                <w:szCs w:val="16"/>
                <w:lang w:val="pl-PL"/>
              </w:rPr>
              <w:t>Punktowej vs Zarobki_3R</w:t>
            </w:r>
          </w:p>
        </w:tc>
        <w:tc>
          <w:tcPr>
            <w:tcW w:w="2268" w:type="dxa"/>
            <w:vAlign w:val="center"/>
          </w:tcPr>
          <w:p w14:paraId="26B8D152" w14:textId="77777777" w:rsidR="00212682" w:rsidRPr="00F97B2C" w:rsidRDefault="00212682" w:rsidP="00112D47">
            <w:pPr>
              <w:ind w:firstLine="0"/>
              <w:jc w:val="center"/>
              <w:rPr>
                <w:b/>
                <w:bCs/>
                <w:sz w:val="16"/>
                <w:szCs w:val="16"/>
                <w:lang w:val="pl-PL"/>
              </w:rPr>
            </w:pPr>
            <w:r w:rsidRPr="00F97B2C">
              <w:rPr>
                <w:b/>
                <w:bCs/>
                <w:sz w:val="16"/>
                <w:szCs w:val="16"/>
                <w:lang w:val="pl-PL"/>
              </w:rPr>
              <w:t>0,8297</w:t>
            </w:r>
          </w:p>
        </w:tc>
        <w:tc>
          <w:tcPr>
            <w:tcW w:w="2268" w:type="dxa"/>
            <w:vAlign w:val="center"/>
          </w:tcPr>
          <w:p w14:paraId="1B430CF6" w14:textId="77777777" w:rsidR="00212682" w:rsidRPr="00F97B2C" w:rsidRDefault="00212682" w:rsidP="00112D47">
            <w:pPr>
              <w:ind w:firstLine="0"/>
              <w:jc w:val="center"/>
              <w:rPr>
                <w:i/>
                <w:iCs/>
                <w:sz w:val="16"/>
                <w:szCs w:val="16"/>
                <w:lang w:val="pl-PL"/>
              </w:rPr>
            </w:pPr>
            <w:r w:rsidRPr="00F97B2C">
              <w:rPr>
                <w:i/>
                <w:iCs/>
                <w:sz w:val="16"/>
                <w:szCs w:val="16"/>
                <w:lang w:val="pl-PL"/>
              </w:rPr>
              <w:t>&lt;0,0001</w:t>
            </w:r>
          </w:p>
        </w:tc>
      </w:tr>
      <w:tr w:rsidR="00212682" w:rsidRPr="00F97B2C" w14:paraId="2D83C7A4" w14:textId="77777777" w:rsidTr="00112D47">
        <w:trPr>
          <w:cantSplit/>
        </w:trPr>
        <w:tc>
          <w:tcPr>
            <w:tcW w:w="4536" w:type="dxa"/>
            <w:vAlign w:val="center"/>
          </w:tcPr>
          <w:p w14:paraId="326833A5" w14:textId="0E45E926" w:rsidR="00212682" w:rsidRPr="00F97B2C" w:rsidRDefault="00212682" w:rsidP="00112D47">
            <w:pPr>
              <w:spacing w:line="276" w:lineRule="auto"/>
              <w:ind w:firstLine="0"/>
              <w:jc w:val="left"/>
              <w:rPr>
                <w:sz w:val="16"/>
                <w:szCs w:val="16"/>
                <w:lang w:val="pl-PL"/>
              </w:rPr>
            </w:pPr>
            <w:r w:rsidRPr="00F97B2C">
              <w:rPr>
                <w:sz w:val="16"/>
                <w:szCs w:val="16"/>
                <w:lang w:val="pl-PL"/>
              </w:rPr>
              <w:t>Wskaźnik</w:t>
            </w:r>
            <w:ins w:id="194" w:author="Tadeusz Szefler" w:date="2024-11-27T13:14:00Z" w16du:dateUtc="2024-11-27T12:14:00Z">
              <w:r w:rsidR="008D3C21">
                <w:rPr>
                  <w:sz w:val="16"/>
                  <w:szCs w:val="16"/>
                  <w:lang w:val="pl-PL"/>
                </w:rPr>
                <w:t xml:space="preserve"> </w:t>
              </w:r>
            </w:ins>
            <w:r w:rsidRPr="00F97B2C">
              <w:rPr>
                <w:sz w:val="16"/>
                <w:szCs w:val="16"/>
                <w:lang w:val="pl-PL"/>
              </w:rPr>
              <w:t>Oceny</w:t>
            </w:r>
            <w:ins w:id="195" w:author="Tadeusz Szefler" w:date="2024-11-27T13:14:00Z" w16du:dateUtc="2024-11-27T12:14:00Z">
              <w:r w:rsidR="008D3C21">
                <w:rPr>
                  <w:sz w:val="16"/>
                  <w:szCs w:val="16"/>
                  <w:lang w:val="pl-PL"/>
                </w:rPr>
                <w:t xml:space="preserve"> </w:t>
              </w:r>
            </w:ins>
            <w:r w:rsidRPr="00F97B2C">
              <w:rPr>
                <w:sz w:val="16"/>
                <w:szCs w:val="16"/>
                <w:lang w:val="pl-PL"/>
              </w:rPr>
              <w:t>Punktowej vs WWZ_3R</w:t>
            </w:r>
          </w:p>
        </w:tc>
        <w:tc>
          <w:tcPr>
            <w:tcW w:w="2268" w:type="dxa"/>
            <w:vAlign w:val="center"/>
          </w:tcPr>
          <w:p w14:paraId="6291FCCF" w14:textId="77777777" w:rsidR="00212682" w:rsidRPr="00F97B2C" w:rsidRDefault="00212682" w:rsidP="00112D47">
            <w:pPr>
              <w:ind w:firstLine="0"/>
              <w:jc w:val="center"/>
              <w:rPr>
                <w:b/>
                <w:bCs/>
                <w:sz w:val="16"/>
                <w:szCs w:val="16"/>
                <w:lang w:val="pl-PL"/>
              </w:rPr>
            </w:pPr>
            <w:r w:rsidRPr="00F97B2C">
              <w:rPr>
                <w:b/>
                <w:bCs/>
                <w:sz w:val="16"/>
                <w:szCs w:val="16"/>
                <w:lang w:val="pl-PL"/>
              </w:rPr>
              <w:t>0,8656</w:t>
            </w:r>
          </w:p>
        </w:tc>
        <w:tc>
          <w:tcPr>
            <w:tcW w:w="2268" w:type="dxa"/>
            <w:vAlign w:val="center"/>
          </w:tcPr>
          <w:p w14:paraId="159C7010" w14:textId="77777777" w:rsidR="00212682" w:rsidRPr="00F97B2C" w:rsidRDefault="00212682" w:rsidP="00112D47">
            <w:pPr>
              <w:ind w:firstLine="0"/>
              <w:jc w:val="center"/>
              <w:rPr>
                <w:i/>
                <w:iCs/>
                <w:sz w:val="16"/>
                <w:szCs w:val="16"/>
                <w:lang w:val="pl-PL"/>
              </w:rPr>
            </w:pPr>
            <w:r w:rsidRPr="00F97B2C">
              <w:rPr>
                <w:i/>
                <w:iCs/>
                <w:sz w:val="16"/>
                <w:szCs w:val="16"/>
                <w:lang w:val="pl-PL"/>
              </w:rPr>
              <w:t>&lt;0,0001</w:t>
            </w:r>
          </w:p>
        </w:tc>
      </w:tr>
      <w:tr w:rsidR="00212682" w:rsidRPr="00F97B2C" w14:paraId="7B55E7FE" w14:textId="77777777" w:rsidTr="00112D47">
        <w:trPr>
          <w:cantSplit/>
        </w:trPr>
        <w:tc>
          <w:tcPr>
            <w:tcW w:w="4536" w:type="dxa"/>
            <w:vAlign w:val="center"/>
          </w:tcPr>
          <w:p w14:paraId="338EB067" w14:textId="5D85F4FA" w:rsidR="00212682" w:rsidRPr="00F97B2C" w:rsidRDefault="00212682" w:rsidP="00112D47">
            <w:pPr>
              <w:spacing w:line="276" w:lineRule="auto"/>
              <w:ind w:firstLine="0"/>
              <w:jc w:val="left"/>
              <w:rPr>
                <w:sz w:val="16"/>
                <w:szCs w:val="16"/>
                <w:lang w:val="pl-PL"/>
              </w:rPr>
            </w:pPr>
            <w:r w:rsidRPr="00F97B2C">
              <w:rPr>
                <w:sz w:val="16"/>
                <w:szCs w:val="16"/>
                <w:lang w:val="pl-PL"/>
              </w:rPr>
              <w:t>Wskaźnik</w:t>
            </w:r>
            <w:ins w:id="196" w:author="Tadeusz Szefler" w:date="2024-11-27T13:14:00Z" w16du:dateUtc="2024-11-27T12:14:00Z">
              <w:r w:rsidR="008D3C21">
                <w:rPr>
                  <w:sz w:val="16"/>
                  <w:szCs w:val="16"/>
                  <w:lang w:val="pl-PL"/>
                </w:rPr>
                <w:t xml:space="preserve"> </w:t>
              </w:r>
            </w:ins>
            <w:r w:rsidRPr="00F97B2C">
              <w:rPr>
                <w:sz w:val="16"/>
                <w:szCs w:val="16"/>
                <w:lang w:val="pl-PL"/>
              </w:rPr>
              <w:t>Oceny</w:t>
            </w:r>
            <w:ins w:id="197" w:author="Tadeusz Szefler" w:date="2024-11-27T13:14:00Z" w16du:dateUtc="2024-11-27T12:14:00Z">
              <w:r w:rsidR="008D3C21">
                <w:rPr>
                  <w:sz w:val="16"/>
                  <w:szCs w:val="16"/>
                  <w:lang w:val="pl-PL"/>
                </w:rPr>
                <w:t xml:space="preserve"> </w:t>
              </w:r>
            </w:ins>
            <w:r w:rsidRPr="00F97B2C">
              <w:rPr>
                <w:sz w:val="16"/>
                <w:szCs w:val="16"/>
                <w:lang w:val="pl-PL"/>
              </w:rPr>
              <w:t>Punktowej vs IWRA-WWZ_3R</w:t>
            </w:r>
          </w:p>
        </w:tc>
        <w:tc>
          <w:tcPr>
            <w:tcW w:w="2268" w:type="dxa"/>
            <w:vAlign w:val="center"/>
          </w:tcPr>
          <w:p w14:paraId="04122063" w14:textId="77777777" w:rsidR="00212682" w:rsidRPr="00F97B2C" w:rsidRDefault="00212682" w:rsidP="00112D47">
            <w:pPr>
              <w:ind w:firstLine="0"/>
              <w:jc w:val="center"/>
              <w:rPr>
                <w:b/>
                <w:bCs/>
                <w:sz w:val="16"/>
                <w:szCs w:val="16"/>
                <w:lang w:val="pl-PL"/>
              </w:rPr>
            </w:pPr>
            <w:r w:rsidRPr="00F97B2C">
              <w:rPr>
                <w:b/>
                <w:bCs/>
                <w:sz w:val="16"/>
                <w:szCs w:val="16"/>
                <w:lang w:val="pl-PL"/>
              </w:rPr>
              <w:t>0,8282</w:t>
            </w:r>
          </w:p>
        </w:tc>
        <w:tc>
          <w:tcPr>
            <w:tcW w:w="2268" w:type="dxa"/>
            <w:vAlign w:val="center"/>
          </w:tcPr>
          <w:p w14:paraId="46711596" w14:textId="77777777" w:rsidR="00212682" w:rsidRPr="00F97B2C" w:rsidRDefault="00212682" w:rsidP="00112D47">
            <w:pPr>
              <w:ind w:firstLine="0"/>
              <w:jc w:val="center"/>
              <w:rPr>
                <w:i/>
                <w:iCs/>
                <w:sz w:val="16"/>
                <w:szCs w:val="16"/>
                <w:lang w:val="pl-PL"/>
              </w:rPr>
            </w:pPr>
            <w:r w:rsidRPr="00F97B2C">
              <w:rPr>
                <w:i/>
                <w:iCs/>
                <w:sz w:val="16"/>
                <w:szCs w:val="16"/>
                <w:lang w:val="pl-PL"/>
              </w:rPr>
              <w:t>&lt;0,0001</w:t>
            </w:r>
          </w:p>
        </w:tc>
      </w:tr>
    </w:tbl>
    <w:p w14:paraId="3E7B4AC0" w14:textId="6494232B" w:rsidR="00212682" w:rsidRPr="00D95B07" w:rsidRDefault="00212682" w:rsidP="00212682">
      <w:pPr>
        <w:pStyle w:val="rdo"/>
        <w:rPr>
          <w:lang w:val="pl-PL"/>
        </w:rPr>
      </w:pPr>
      <w:r w:rsidRPr="00D95B07">
        <w:rPr>
          <w:lang w:val="pl-PL"/>
        </w:rPr>
        <w:t xml:space="preserve">Źródło: opracowanie własne na podstawie wyników rankingu Perspektywy 2022 </w:t>
      </w:r>
      <w:r>
        <w:fldChar w:fldCharType="begin" w:fldLock="1"/>
      </w:r>
      <w:r w:rsidR="00EF7E6E">
        <w:rPr>
          <w:lang w:val="pl-PL"/>
        </w:rPr>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2022)","plainTextFormattedCitation":"(Perspektywy, 2022)","previouslyFormattedCitation":"(Perspektywy, 2022)"},"properties":{"noteIndex":0},"schema":"https://github.com/citation-style-language/schema/raw/master/csl-citation.json"}</w:instrText>
      </w:r>
      <w:r>
        <w:fldChar w:fldCharType="separate"/>
      </w:r>
      <w:r w:rsidR="008A674C" w:rsidRPr="008A674C">
        <w:rPr>
          <w:noProof/>
          <w:lang w:val="pl-PL"/>
        </w:rPr>
        <w:t>(Perspektywy, 2022)</w:t>
      </w:r>
      <w:r>
        <w:fldChar w:fldCharType="end"/>
      </w:r>
      <w:r w:rsidRPr="00D95B07">
        <w:rPr>
          <w:lang w:val="pl-PL"/>
        </w:rPr>
        <w:t xml:space="preserve">, oraz danych z bazy ELA </w:t>
      </w:r>
      <w:r>
        <w:fldChar w:fldCharType="begin" w:fldLock="1"/>
      </w:r>
      <w:r w:rsidRPr="00D95B07">
        <w:rPr>
          <w:lang w:val="pl-PL"/>
        </w:rPr>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fldChar w:fldCharType="separate"/>
      </w:r>
      <w:r w:rsidRPr="00D95B07">
        <w:rPr>
          <w:noProof/>
          <w:lang w:val="pl-PL"/>
        </w:rPr>
        <w:t>(ELA 2020, 2021)</w:t>
      </w:r>
      <w:r>
        <w:fldChar w:fldCharType="end"/>
      </w:r>
    </w:p>
    <w:p w14:paraId="780BDAC9" w14:textId="010CCDF2" w:rsidR="00212682" w:rsidRPr="007A7290" w:rsidRDefault="00212682" w:rsidP="00CE5DA2">
      <w:pPr>
        <w:rPr>
          <w:i/>
          <w:iCs/>
        </w:rPr>
      </w:pPr>
      <w:r>
        <w:t>Wśród korelacji wskaźników IWRA i ich składowych z WOP</w:t>
      </w:r>
      <w:del w:id="198" w:author="Tadeusz Szefler" w:date="2024-11-27T13:19:00Z" w16du:dateUtc="2024-11-27T12:19:00Z">
        <w:r w:rsidDel="00854748">
          <w:delText>,</w:delText>
        </w:r>
      </w:del>
      <w:r>
        <w:t xml:space="preserve"> niemal wszystkie z przedstawionych w Tabeli </w:t>
      </w:r>
      <w:r w:rsidR="0084514B">
        <w:t>7</w:t>
      </w:r>
      <w:r>
        <w:t xml:space="preserve"> są silnie pozytywnie skorelowane i istotne statystycznie na poziomie istotności </w:t>
      </w:r>
      <w:r>
        <w:rPr>
          <w:rFonts w:cs="Arial"/>
        </w:rPr>
        <w:t>α</w:t>
      </w:r>
      <w:r w:rsidR="00FC28A3">
        <w:t> </w:t>
      </w:r>
      <w:r>
        <w:t>=</w:t>
      </w:r>
      <w:r w:rsidR="00FC28A3">
        <w:t> </w:t>
      </w:r>
      <w:r>
        <w:t>0,05. Jedynym wyjątkiem jest relacja WOP z wartościami stopy zatrudnienia, dla których korelacja jest słaba</w:t>
      </w:r>
      <w:r w:rsidR="00FC28A3">
        <w:t xml:space="preserve"> i</w:t>
      </w:r>
      <w:r>
        <w:t xml:space="preserve"> nie jest istotna statystycznie. Najwyższą siłę korelacji z WOP stwierdzono dla Względnego Wskaźnika Zatrudnienia (WWZ). Należy tu jednak podkreślić, że zarówno poziom zarobków po 3 latach, jak i oba rodzaje wskaźnika IWRA wykazują korelację bardzo silną z WOP (r &gt; 0,82).</w:t>
      </w:r>
      <w:r w:rsidR="00FC28A3">
        <w:t xml:space="preserve"> W związku z tym w</w:t>
      </w:r>
      <w:r>
        <w:t xml:space="preserve"> odniesieniu do </w:t>
      </w:r>
      <w:r w:rsidRPr="008C540A">
        <w:t>hipotezy</w:t>
      </w:r>
      <w:r w:rsidRPr="00093D9F">
        <w:rPr>
          <w:b/>
          <w:bCs/>
        </w:rPr>
        <w:t xml:space="preserve"> H4</w:t>
      </w:r>
      <w:r>
        <w:t xml:space="preserve"> należy odrzucić hipotezę zerową</w:t>
      </w:r>
      <w:ins w:id="199" w:author="Tadeusz Szefler" w:date="2024-11-27T13:20:00Z" w16du:dateUtc="2024-11-27T12:20:00Z">
        <w:r w:rsidR="00854748">
          <w:t>,</w:t>
        </w:r>
      </w:ins>
      <w:r>
        <w:t xml:space="preserve"> mówiącą o braku związku między wynikami Indeksu Wyceny Rynkowej Absolwenta polskich uczelni technicznych a wynikami pomiaru jakości przy pomocy rankingu Perspektywy 2022.</w:t>
      </w:r>
    </w:p>
    <w:p w14:paraId="325151FD" w14:textId="317B5B65" w:rsidR="001762B8" w:rsidRDefault="001762B8" w:rsidP="001762B8">
      <w:pPr>
        <w:pStyle w:val="Tytutabeli"/>
      </w:pPr>
      <w:bookmarkStart w:id="200" w:name="_Toc182910025"/>
      <w:bookmarkStart w:id="201" w:name="_Toc183082905"/>
      <w:r w:rsidRPr="003A7FBB">
        <w:t>Tabela</w:t>
      </w:r>
      <w:r>
        <w:t xml:space="preserve"> </w:t>
      </w:r>
      <w:fldSimple w:instr=" SEQ Tabela \* ARABIC ">
        <w:r w:rsidR="009F7D4A">
          <w:rPr>
            <w:noProof/>
          </w:rPr>
          <w:t>8</w:t>
        </w:r>
      </w:fldSimple>
      <w:r>
        <w:rPr>
          <w:noProof/>
        </w:rPr>
        <w:t>.</w:t>
      </w:r>
      <w:r>
        <w:t xml:space="preserve"> Korelacje pomiędzy wartościami pomiaru prestiżu polskich uczelni technicznych a wynikami miar IWRA i jego składowymi oraz wynikami rankingu </w:t>
      </w:r>
      <w:proofErr w:type="spellStart"/>
      <w:r>
        <w:t>Webometrics</w:t>
      </w:r>
      <w:proofErr w:type="spellEnd"/>
      <w:r>
        <w:t>.</w:t>
      </w:r>
      <w:bookmarkEnd w:id="200"/>
      <w:bookmarkEnd w:id="201"/>
    </w:p>
    <w:tbl>
      <w:tblPr>
        <w:tblStyle w:val="Tabela-Siatka"/>
        <w:tblW w:w="0" w:type="auto"/>
        <w:tblInd w:w="113" w:type="dxa"/>
        <w:tblLook w:val="04A0" w:firstRow="1" w:lastRow="0" w:firstColumn="1" w:lastColumn="0" w:noHBand="0" w:noVBand="1"/>
      </w:tblPr>
      <w:tblGrid>
        <w:gridCol w:w="4467"/>
        <w:gridCol w:w="2240"/>
        <w:gridCol w:w="2242"/>
      </w:tblGrid>
      <w:tr w:rsidR="001762B8" w:rsidRPr="00F97B2C" w14:paraId="228C3551" w14:textId="77777777" w:rsidTr="00F60234">
        <w:trPr>
          <w:cantSplit/>
          <w:tblHeader/>
        </w:trPr>
        <w:tc>
          <w:tcPr>
            <w:tcW w:w="4536" w:type="dxa"/>
            <w:vAlign w:val="center"/>
          </w:tcPr>
          <w:p w14:paraId="74C32E6D" w14:textId="77777777" w:rsidR="001762B8" w:rsidRPr="00F97B2C" w:rsidRDefault="001762B8" w:rsidP="00F60234">
            <w:pPr>
              <w:keepNext/>
              <w:ind w:firstLine="0"/>
              <w:jc w:val="left"/>
              <w:rPr>
                <w:b/>
                <w:bCs/>
                <w:sz w:val="16"/>
                <w:szCs w:val="16"/>
              </w:rPr>
            </w:pPr>
            <w:proofErr w:type="spellStart"/>
            <w:r w:rsidRPr="00F97B2C">
              <w:rPr>
                <w:b/>
                <w:bCs/>
                <w:sz w:val="16"/>
                <w:szCs w:val="16"/>
              </w:rPr>
              <w:t>Opis</w:t>
            </w:r>
            <w:proofErr w:type="spellEnd"/>
            <w:r w:rsidRPr="00F97B2C">
              <w:rPr>
                <w:b/>
                <w:bCs/>
                <w:sz w:val="16"/>
                <w:szCs w:val="16"/>
              </w:rPr>
              <w:t xml:space="preserve"> </w:t>
            </w:r>
            <w:proofErr w:type="spellStart"/>
            <w:r w:rsidRPr="00F97B2C">
              <w:rPr>
                <w:b/>
                <w:bCs/>
                <w:sz w:val="16"/>
                <w:szCs w:val="16"/>
              </w:rPr>
              <w:t>badanej</w:t>
            </w:r>
            <w:proofErr w:type="spellEnd"/>
            <w:r w:rsidRPr="00F97B2C">
              <w:rPr>
                <w:b/>
                <w:bCs/>
                <w:sz w:val="16"/>
                <w:szCs w:val="16"/>
              </w:rPr>
              <w:t xml:space="preserve"> </w:t>
            </w:r>
            <w:proofErr w:type="spellStart"/>
            <w:r w:rsidRPr="00F97B2C">
              <w:rPr>
                <w:b/>
                <w:bCs/>
                <w:sz w:val="16"/>
                <w:szCs w:val="16"/>
              </w:rPr>
              <w:t>korelacji</w:t>
            </w:r>
            <w:proofErr w:type="spellEnd"/>
          </w:p>
        </w:tc>
        <w:tc>
          <w:tcPr>
            <w:tcW w:w="2268" w:type="dxa"/>
            <w:vAlign w:val="center"/>
          </w:tcPr>
          <w:p w14:paraId="7ED9026E" w14:textId="77777777" w:rsidR="001762B8" w:rsidRPr="00F97B2C" w:rsidRDefault="001762B8" w:rsidP="00F60234">
            <w:pPr>
              <w:keepNext/>
              <w:ind w:firstLine="0"/>
              <w:jc w:val="center"/>
              <w:rPr>
                <w:b/>
                <w:bCs/>
                <w:sz w:val="16"/>
                <w:szCs w:val="16"/>
              </w:rPr>
            </w:pPr>
            <w:proofErr w:type="spellStart"/>
            <w:r w:rsidRPr="00F97B2C">
              <w:rPr>
                <w:b/>
                <w:bCs/>
                <w:sz w:val="16"/>
                <w:szCs w:val="16"/>
              </w:rPr>
              <w:t>Wartość</w:t>
            </w:r>
            <w:proofErr w:type="spellEnd"/>
            <w:r w:rsidRPr="00F97B2C">
              <w:rPr>
                <w:b/>
                <w:bCs/>
                <w:sz w:val="16"/>
                <w:szCs w:val="16"/>
              </w:rPr>
              <w:t xml:space="preserve"> </w:t>
            </w:r>
            <w:proofErr w:type="spellStart"/>
            <w:r w:rsidRPr="00F97B2C">
              <w:rPr>
                <w:b/>
                <w:bCs/>
                <w:sz w:val="16"/>
                <w:szCs w:val="16"/>
              </w:rPr>
              <w:t>korelacji</w:t>
            </w:r>
            <w:proofErr w:type="spellEnd"/>
            <w:r w:rsidRPr="00F97B2C">
              <w:rPr>
                <w:b/>
                <w:bCs/>
                <w:sz w:val="16"/>
                <w:szCs w:val="16"/>
              </w:rPr>
              <w:t xml:space="preserve"> </w:t>
            </w:r>
            <w:r w:rsidRPr="00F97B2C">
              <w:rPr>
                <w:b/>
                <w:bCs/>
                <w:sz w:val="16"/>
                <w:szCs w:val="16"/>
              </w:rPr>
              <w:br/>
              <w:t>r-</w:t>
            </w:r>
            <w:proofErr w:type="spellStart"/>
            <w:r w:rsidRPr="00F97B2C">
              <w:rPr>
                <w:b/>
                <w:bCs/>
                <w:sz w:val="16"/>
                <w:szCs w:val="16"/>
              </w:rPr>
              <w:t>Pearsona</w:t>
            </w:r>
            <w:proofErr w:type="spellEnd"/>
          </w:p>
        </w:tc>
        <w:tc>
          <w:tcPr>
            <w:tcW w:w="2268" w:type="dxa"/>
            <w:vAlign w:val="center"/>
          </w:tcPr>
          <w:p w14:paraId="663F3975" w14:textId="6E35152E" w:rsidR="001762B8" w:rsidRPr="00F97B2C" w:rsidRDefault="001762B8" w:rsidP="00F60234">
            <w:pPr>
              <w:keepNext/>
              <w:ind w:firstLine="0"/>
              <w:jc w:val="center"/>
              <w:rPr>
                <w:b/>
                <w:bCs/>
                <w:sz w:val="16"/>
                <w:szCs w:val="16"/>
              </w:rPr>
            </w:pPr>
            <w:proofErr w:type="spellStart"/>
            <w:r w:rsidRPr="00F97B2C">
              <w:rPr>
                <w:b/>
                <w:bCs/>
                <w:sz w:val="16"/>
                <w:szCs w:val="16"/>
              </w:rPr>
              <w:t>Wartość</w:t>
            </w:r>
            <w:proofErr w:type="spellEnd"/>
            <w:r w:rsidRPr="00F97B2C">
              <w:rPr>
                <w:b/>
                <w:bCs/>
                <w:sz w:val="16"/>
                <w:szCs w:val="16"/>
              </w:rPr>
              <w:t xml:space="preserve"> </w:t>
            </w:r>
            <w:proofErr w:type="spellStart"/>
            <w:r w:rsidRPr="00F97B2C">
              <w:rPr>
                <w:b/>
                <w:bCs/>
                <w:sz w:val="16"/>
                <w:szCs w:val="16"/>
              </w:rPr>
              <w:t>istotności</w:t>
            </w:r>
            <w:proofErr w:type="spellEnd"/>
            <w:r w:rsidRPr="00F97B2C">
              <w:rPr>
                <w:b/>
                <w:bCs/>
                <w:sz w:val="16"/>
                <w:szCs w:val="16"/>
              </w:rPr>
              <w:t xml:space="preserve"> </w:t>
            </w:r>
            <w:r w:rsidR="00FC28A3">
              <w:rPr>
                <w:b/>
                <w:bCs/>
                <w:sz w:val="16"/>
                <w:szCs w:val="16"/>
              </w:rPr>
              <w:br/>
            </w:r>
            <w:proofErr w:type="spellStart"/>
            <w:r w:rsidRPr="00F97B2C">
              <w:rPr>
                <w:b/>
                <w:bCs/>
                <w:sz w:val="16"/>
                <w:szCs w:val="16"/>
              </w:rPr>
              <w:t>statystycznej</w:t>
            </w:r>
            <w:proofErr w:type="spellEnd"/>
            <w:r w:rsidRPr="00F97B2C">
              <w:rPr>
                <w:b/>
                <w:bCs/>
                <w:sz w:val="16"/>
                <w:szCs w:val="16"/>
              </w:rPr>
              <w:t xml:space="preserve"> p</w:t>
            </w:r>
          </w:p>
        </w:tc>
      </w:tr>
      <w:tr w:rsidR="001762B8" w:rsidRPr="00F97B2C" w14:paraId="7B02C49E" w14:textId="77777777" w:rsidTr="00F60234">
        <w:trPr>
          <w:cantSplit/>
        </w:trPr>
        <w:tc>
          <w:tcPr>
            <w:tcW w:w="4536" w:type="dxa"/>
            <w:vAlign w:val="center"/>
          </w:tcPr>
          <w:p w14:paraId="7E1125F0" w14:textId="248CABEB" w:rsidR="001762B8" w:rsidRPr="00F97B2C" w:rsidRDefault="001762B8" w:rsidP="00F60234">
            <w:pPr>
              <w:spacing w:line="276" w:lineRule="auto"/>
              <w:ind w:firstLine="0"/>
              <w:jc w:val="left"/>
              <w:rPr>
                <w:sz w:val="16"/>
                <w:szCs w:val="16"/>
                <w:lang w:val="pl-PL"/>
              </w:rPr>
            </w:pPr>
            <w:r w:rsidRPr="00F97B2C">
              <w:rPr>
                <w:sz w:val="16"/>
                <w:szCs w:val="16"/>
                <w:lang w:val="pl-PL"/>
              </w:rPr>
              <w:t>Wskaźnik</w:t>
            </w:r>
            <w:ins w:id="202" w:author="Tadeusz Szefler" w:date="2024-11-27T13:20:00Z" w16du:dateUtc="2024-11-27T12:20:00Z">
              <w:r w:rsidR="00854748">
                <w:rPr>
                  <w:sz w:val="16"/>
                  <w:szCs w:val="16"/>
                  <w:lang w:val="pl-PL"/>
                </w:rPr>
                <w:t xml:space="preserve"> </w:t>
              </w:r>
            </w:ins>
            <w:r w:rsidRPr="00F97B2C">
              <w:rPr>
                <w:sz w:val="16"/>
                <w:szCs w:val="16"/>
                <w:lang w:val="pl-PL"/>
              </w:rPr>
              <w:t>Oceny</w:t>
            </w:r>
            <w:ins w:id="203" w:author="Tadeusz Szefler" w:date="2024-11-27T13:20:00Z" w16du:dateUtc="2024-11-27T12:20:00Z">
              <w:r w:rsidR="00854748">
                <w:rPr>
                  <w:sz w:val="16"/>
                  <w:szCs w:val="16"/>
                  <w:lang w:val="pl-PL"/>
                </w:rPr>
                <w:t xml:space="preserve"> </w:t>
              </w:r>
            </w:ins>
            <w:r w:rsidRPr="00F97B2C">
              <w:rPr>
                <w:sz w:val="16"/>
                <w:szCs w:val="16"/>
                <w:lang w:val="pl-PL"/>
              </w:rPr>
              <w:t>Punktowej vs Prestiż</w:t>
            </w:r>
          </w:p>
        </w:tc>
        <w:tc>
          <w:tcPr>
            <w:tcW w:w="2268" w:type="dxa"/>
            <w:vAlign w:val="center"/>
          </w:tcPr>
          <w:p w14:paraId="72E95DD2" w14:textId="77777777" w:rsidR="001762B8" w:rsidRPr="00F97B2C" w:rsidRDefault="001762B8" w:rsidP="00F60234">
            <w:pPr>
              <w:ind w:firstLine="0"/>
              <w:jc w:val="center"/>
              <w:rPr>
                <w:b/>
                <w:bCs/>
                <w:sz w:val="16"/>
                <w:szCs w:val="16"/>
                <w:lang w:val="pl-PL"/>
              </w:rPr>
            </w:pPr>
            <w:r w:rsidRPr="00F97B2C">
              <w:rPr>
                <w:b/>
                <w:bCs/>
                <w:sz w:val="16"/>
                <w:szCs w:val="16"/>
                <w:lang w:val="pl-PL"/>
              </w:rPr>
              <w:t>0,9088</w:t>
            </w:r>
          </w:p>
        </w:tc>
        <w:tc>
          <w:tcPr>
            <w:tcW w:w="2268" w:type="dxa"/>
            <w:vAlign w:val="center"/>
          </w:tcPr>
          <w:p w14:paraId="7DC14862" w14:textId="77777777" w:rsidR="001762B8" w:rsidRPr="00F97B2C" w:rsidRDefault="001762B8" w:rsidP="00F60234">
            <w:pPr>
              <w:ind w:firstLine="0"/>
              <w:jc w:val="center"/>
              <w:rPr>
                <w:i/>
                <w:iCs/>
                <w:sz w:val="16"/>
                <w:szCs w:val="16"/>
                <w:lang w:val="pl-PL"/>
              </w:rPr>
            </w:pPr>
            <w:r w:rsidRPr="00F97B2C">
              <w:rPr>
                <w:i/>
                <w:iCs/>
                <w:sz w:val="16"/>
                <w:szCs w:val="16"/>
                <w:lang w:val="pl-PL"/>
              </w:rPr>
              <w:t>&lt;0,0001</w:t>
            </w:r>
          </w:p>
        </w:tc>
      </w:tr>
      <w:tr w:rsidR="001762B8" w:rsidRPr="00F97B2C" w14:paraId="33F5BB82" w14:textId="77777777" w:rsidTr="00F60234">
        <w:trPr>
          <w:cantSplit/>
        </w:trPr>
        <w:tc>
          <w:tcPr>
            <w:tcW w:w="4536" w:type="dxa"/>
            <w:vAlign w:val="center"/>
          </w:tcPr>
          <w:p w14:paraId="343DECB1" w14:textId="77777777" w:rsidR="001762B8" w:rsidRPr="00F97B2C" w:rsidRDefault="001762B8" w:rsidP="00F60234">
            <w:pPr>
              <w:spacing w:line="276" w:lineRule="auto"/>
              <w:ind w:firstLine="0"/>
              <w:jc w:val="left"/>
              <w:rPr>
                <w:sz w:val="16"/>
                <w:szCs w:val="16"/>
                <w:lang w:val="pl-PL"/>
              </w:rPr>
            </w:pPr>
            <w:r w:rsidRPr="00F97B2C">
              <w:rPr>
                <w:sz w:val="16"/>
                <w:szCs w:val="16"/>
                <w:lang w:val="pl-PL"/>
              </w:rPr>
              <w:t xml:space="preserve">Pozycja </w:t>
            </w:r>
            <w:proofErr w:type="spellStart"/>
            <w:r w:rsidRPr="00F97B2C">
              <w:rPr>
                <w:sz w:val="16"/>
                <w:szCs w:val="16"/>
                <w:lang w:val="pl-PL"/>
              </w:rPr>
              <w:t>Webometrics</w:t>
            </w:r>
            <w:proofErr w:type="spellEnd"/>
            <w:r w:rsidRPr="00F97B2C">
              <w:rPr>
                <w:sz w:val="16"/>
                <w:szCs w:val="16"/>
                <w:lang w:val="pl-PL"/>
              </w:rPr>
              <w:t xml:space="preserve"> World 2023H1 vs Prestiż</w:t>
            </w:r>
          </w:p>
        </w:tc>
        <w:tc>
          <w:tcPr>
            <w:tcW w:w="2268" w:type="dxa"/>
            <w:vAlign w:val="center"/>
          </w:tcPr>
          <w:p w14:paraId="46AE0F8D" w14:textId="77777777" w:rsidR="001762B8" w:rsidRPr="00F97B2C" w:rsidRDefault="001762B8" w:rsidP="00F60234">
            <w:pPr>
              <w:ind w:firstLine="0"/>
              <w:jc w:val="center"/>
              <w:rPr>
                <w:sz w:val="16"/>
                <w:szCs w:val="16"/>
                <w:lang w:val="pl-PL"/>
              </w:rPr>
            </w:pPr>
            <w:r w:rsidRPr="00F97B2C">
              <w:rPr>
                <w:sz w:val="16"/>
                <w:szCs w:val="16"/>
                <w:lang w:val="pl-PL"/>
              </w:rPr>
              <w:t>-0,3184</w:t>
            </w:r>
          </w:p>
        </w:tc>
        <w:tc>
          <w:tcPr>
            <w:tcW w:w="2268" w:type="dxa"/>
            <w:vAlign w:val="center"/>
          </w:tcPr>
          <w:p w14:paraId="1E97787B" w14:textId="77777777" w:rsidR="001762B8" w:rsidRPr="00F97B2C" w:rsidRDefault="001762B8" w:rsidP="00F60234">
            <w:pPr>
              <w:ind w:firstLine="0"/>
              <w:jc w:val="center"/>
              <w:rPr>
                <w:i/>
                <w:iCs/>
                <w:sz w:val="16"/>
                <w:szCs w:val="16"/>
                <w:lang w:val="pl-PL"/>
              </w:rPr>
            </w:pPr>
            <w:r w:rsidRPr="00F97B2C">
              <w:rPr>
                <w:i/>
                <w:iCs/>
                <w:sz w:val="16"/>
                <w:szCs w:val="16"/>
                <w:lang w:val="pl-PL"/>
              </w:rPr>
              <w:t>0,1486</w:t>
            </w:r>
          </w:p>
        </w:tc>
      </w:tr>
      <w:tr w:rsidR="001762B8" w:rsidRPr="00F97B2C" w14:paraId="12C9CDC3" w14:textId="77777777" w:rsidTr="00F60234">
        <w:trPr>
          <w:cantSplit/>
        </w:trPr>
        <w:tc>
          <w:tcPr>
            <w:tcW w:w="4536" w:type="dxa"/>
            <w:vAlign w:val="center"/>
          </w:tcPr>
          <w:p w14:paraId="7527463C" w14:textId="77777777" w:rsidR="001762B8" w:rsidRPr="00F97B2C" w:rsidRDefault="001762B8" w:rsidP="00F60234">
            <w:pPr>
              <w:spacing w:line="276" w:lineRule="auto"/>
              <w:ind w:firstLine="0"/>
              <w:jc w:val="left"/>
              <w:rPr>
                <w:sz w:val="16"/>
                <w:szCs w:val="16"/>
                <w:lang w:val="en-GB"/>
              </w:rPr>
            </w:pPr>
            <w:proofErr w:type="spellStart"/>
            <w:r w:rsidRPr="00F97B2C">
              <w:rPr>
                <w:sz w:val="16"/>
                <w:szCs w:val="16"/>
                <w:lang w:val="en-GB"/>
              </w:rPr>
              <w:t>Pozycja</w:t>
            </w:r>
            <w:proofErr w:type="spellEnd"/>
            <w:r w:rsidRPr="00F97B2C">
              <w:rPr>
                <w:sz w:val="16"/>
                <w:szCs w:val="16"/>
                <w:lang w:val="en-GB"/>
              </w:rPr>
              <w:t xml:space="preserve"> Webometrics Country 2023H1 vs </w:t>
            </w:r>
            <w:proofErr w:type="spellStart"/>
            <w:r w:rsidRPr="00F97B2C">
              <w:rPr>
                <w:sz w:val="16"/>
                <w:szCs w:val="16"/>
                <w:lang w:val="en-GB"/>
              </w:rPr>
              <w:t>Prestiż</w:t>
            </w:r>
            <w:proofErr w:type="spellEnd"/>
          </w:p>
        </w:tc>
        <w:tc>
          <w:tcPr>
            <w:tcW w:w="2268" w:type="dxa"/>
            <w:vAlign w:val="center"/>
          </w:tcPr>
          <w:p w14:paraId="7EBE6E18" w14:textId="77777777" w:rsidR="001762B8" w:rsidRPr="00F97B2C" w:rsidRDefault="001762B8" w:rsidP="00F60234">
            <w:pPr>
              <w:ind w:firstLine="0"/>
              <w:jc w:val="center"/>
              <w:rPr>
                <w:sz w:val="16"/>
                <w:szCs w:val="16"/>
                <w:lang w:val="pl-PL"/>
              </w:rPr>
            </w:pPr>
            <w:r w:rsidRPr="00F97B2C">
              <w:rPr>
                <w:sz w:val="16"/>
                <w:szCs w:val="16"/>
                <w:lang w:val="pl-PL"/>
              </w:rPr>
              <w:t>-0,3728</w:t>
            </w:r>
          </w:p>
        </w:tc>
        <w:tc>
          <w:tcPr>
            <w:tcW w:w="2268" w:type="dxa"/>
            <w:vAlign w:val="center"/>
          </w:tcPr>
          <w:p w14:paraId="6A928A20" w14:textId="77777777" w:rsidR="001762B8" w:rsidRPr="00F97B2C" w:rsidRDefault="001762B8" w:rsidP="00F60234">
            <w:pPr>
              <w:ind w:firstLine="0"/>
              <w:jc w:val="center"/>
              <w:rPr>
                <w:i/>
                <w:iCs/>
                <w:sz w:val="16"/>
                <w:szCs w:val="16"/>
                <w:lang w:val="pl-PL"/>
              </w:rPr>
            </w:pPr>
            <w:r w:rsidRPr="00F97B2C">
              <w:rPr>
                <w:i/>
                <w:iCs/>
                <w:sz w:val="16"/>
                <w:szCs w:val="16"/>
                <w:lang w:val="pl-PL"/>
              </w:rPr>
              <w:t>0,0875</w:t>
            </w:r>
          </w:p>
        </w:tc>
      </w:tr>
      <w:tr w:rsidR="001762B8" w:rsidRPr="00F97B2C" w14:paraId="2577B2D9" w14:textId="77777777" w:rsidTr="00F60234">
        <w:trPr>
          <w:cantSplit/>
        </w:trPr>
        <w:tc>
          <w:tcPr>
            <w:tcW w:w="4536" w:type="dxa"/>
            <w:vAlign w:val="center"/>
          </w:tcPr>
          <w:p w14:paraId="62E7670A" w14:textId="77777777" w:rsidR="001762B8" w:rsidRPr="00F97B2C" w:rsidRDefault="001762B8" w:rsidP="00F60234">
            <w:pPr>
              <w:spacing w:line="276" w:lineRule="auto"/>
              <w:ind w:firstLine="0"/>
              <w:jc w:val="left"/>
              <w:rPr>
                <w:sz w:val="16"/>
                <w:szCs w:val="16"/>
                <w:lang w:val="pl-PL"/>
              </w:rPr>
            </w:pPr>
            <w:r w:rsidRPr="00F97B2C">
              <w:rPr>
                <w:sz w:val="16"/>
                <w:szCs w:val="16"/>
                <w:lang w:val="pl-PL"/>
              </w:rPr>
              <w:t>IWRA_3R vs Prestiż</w:t>
            </w:r>
          </w:p>
        </w:tc>
        <w:tc>
          <w:tcPr>
            <w:tcW w:w="2268" w:type="dxa"/>
            <w:vAlign w:val="center"/>
          </w:tcPr>
          <w:p w14:paraId="6268C31F" w14:textId="77777777" w:rsidR="001762B8" w:rsidRPr="00F97B2C" w:rsidRDefault="001762B8" w:rsidP="00F60234">
            <w:pPr>
              <w:ind w:firstLine="0"/>
              <w:jc w:val="center"/>
              <w:rPr>
                <w:b/>
                <w:bCs/>
                <w:sz w:val="16"/>
                <w:szCs w:val="16"/>
                <w:lang w:val="pl-PL"/>
              </w:rPr>
            </w:pPr>
            <w:r w:rsidRPr="00F97B2C">
              <w:rPr>
                <w:b/>
                <w:bCs/>
                <w:sz w:val="16"/>
                <w:szCs w:val="16"/>
                <w:lang w:val="pl-PL"/>
              </w:rPr>
              <w:t>0,8267</w:t>
            </w:r>
          </w:p>
        </w:tc>
        <w:tc>
          <w:tcPr>
            <w:tcW w:w="2268" w:type="dxa"/>
            <w:vAlign w:val="center"/>
          </w:tcPr>
          <w:p w14:paraId="681269F4" w14:textId="77777777" w:rsidR="001762B8" w:rsidRPr="00F97B2C" w:rsidRDefault="001762B8" w:rsidP="00F60234">
            <w:pPr>
              <w:ind w:firstLine="0"/>
              <w:jc w:val="center"/>
              <w:rPr>
                <w:i/>
                <w:iCs/>
                <w:sz w:val="16"/>
                <w:szCs w:val="16"/>
                <w:lang w:val="pl-PL"/>
              </w:rPr>
            </w:pPr>
            <w:r w:rsidRPr="00F97B2C">
              <w:rPr>
                <w:i/>
                <w:iCs/>
                <w:sz w:val="16"/>
                <w:szCs w:val="16"/>
                <w:lang w:val="pl-PL"/>
              </w:rPr>
              <w:t>&lt;0,0001</w:t>
            </w:r>
          </w:p>
        </w:tc>
      </w:tr>
      <w:tr w:rsidR="001762B8" w:rsidRPr="00F97B2C" w14:paraId="3F1AE527" w14:textId="77777777" w:rsidTr="00F60234">
        <w:trPr>
          <w:cantSplit/>
        </w:trPr>
        <w:tc>
          <w:tcPr>
            <w:tcW w:w="4536" w:type="dxa"/>
            <w:vAlign w:val="center"/>
          </w:tcPr>
          <w:p w14:paraId="7C14F64F" w14:textId="77777777" w:rsidR="001762B8" w:rsidRPr="00F97B2C" w:rsidRDefault="001762B8" w:rsidP="00F60234">
            <w:pPr>
              <w:spacing w:line="276" w:lineRule="auto"/>
              <w:ind w:firstLine="0"/>
              <w:jc w:val="left"/>
              <w:rPr>
                <w:sz w:val="16"/>
                <w:szCs w:val="16"/>
                <w:lang w:val="pl-PL"/>
              </w:rPr>
            </w:pPr>
            <w:r w:rsidRPr="00F97B2C">
              <w:rPr>
                <w:sz w:val="16"/>
                <w:szCs w:val="16"/>
                <w:lang w:val="pl-PL"/>
              </w:rPr>
              <w:t>IWRA-WWZ_3R vs Prestiż</w:t>
            </w:r>
          </w:p>
        </w:tc>
        <w:tc>
          <w:tcPr>
            <w:tcW w:w="2268" w:type="dxa"/>
            <w:vAlign w:val="center"/>
          </w:tcPr>
          <w:p w14:paraId="4B3A3FD7" w14:textId="77777777" w:rsidR="001762B8" w:rsidRPr="00F97B2C" w:rsidRDefault="001762B8" w:rsidP="00F60234">
            <w:pPr>
              <w:ind w:firstLine="0"/>
              <w:jc w:val="center"/>
              <w:rPr>
                <w:b/>
                <w:bCs/>
                <w:sz w:val="16"/>
                <w:szCs w:val="16"/>
                <w:lang w:val="pl-PL"/>
              </w:rPr>
            </w:pPr>
            <w:r w:rsidRPr="00F97B2C">
              <w:rPr>
                <w:b/>
                <w:bCs/>
                <w:sz w:val="16"/>
                <w:szCs w:val="16"/>
                <w:lang w:val="pl-PL"/>
              </w:rPr>
              <w:t>0,7979</w:t>
            </w:r>
          </w:p>
        </w:tc>
        <w:tc>
          <w:tcPr>
            <w:tcW w:w="2268" w:type="dxa"/>
            <w:vAlign w:val="center"/>
          </w:tcPr>
          <w:p w14:paraId="14B000C9" w14:textId="77777777" w:rsidR="001762B8" w:rsidRPr="00F97B2C" w:rsidRDefault="001762B8" w:rsidP="00F60234">
            <w:pPr>
              <w:ind w:firstLine="0"/>
              <w:jc w:val="center"/>
              <w:rPr>
                <w:i/>
                <w:iCs/>
                <w:sz w:val="16"/>
                <w:szCs w:val="16"/>
                <w:lang w:val="pl-PL"/>
              </w:rPr>
            </w:pPr>
            <w:r w:rsidRPr="00F97B2C">
              <w:rPr>
                <w:i/>
                <w:iCs/>
                <w:sz w:val="16"/>
                <w:szCs w:val="16"/>
                <w:lang w:val="pl-PL"/>
              </w:rPr>
              <w:t>&lt;0,0001</w:t>
            </w:r>
          </w:p>
        </w:tc>
      </w:tr>
      <w:tr w:rsidR="001762B8" w:rsidRPr="00F97B2C" w14:paraId="59BCBC56" w14:textId="77777777" w:rsidTr="00F60234">
        <w:trPr>
          <w:cantSplit/>
        </w:trPr>
        <w:tc>
          <w:tcPr>
            <w:tcW w:w="4536" w:type="dxa"/>
            <w:vAlign w:val="center"/>
          </w:tcPr>
          <w:p w14:paraId="05D5E39C" w14:textId="77777777" w:rsidR="001762B8" w:rsidRPr="00F97B2C" w:rsidRDefault="001762B8" w:rsidP="00F60234">
            <w:pPr>
              <w:spacing w:line="276" w:lineRule="auto"/>
              <w:ind w:firstLine="0"/>
              <w:jc w:val="left"/>
              <w:rPr>
                <w:sz w:val="16"/>
                <w:szCs w:val="16"/>
                <w:lang w:val="pl-PL"/>
              </w:rPr>
            </w:pPr>
            <w:r w:rsidRPr="00F97B2C">
              <w:rPr>
                <w:sz w:val="16"/>
                <w:szCs w:val="16"/>
                <w:lang w:val="pl-PL"/>
              </w:rPr>
              <w:t>Zatrudnienie 3R vs Prestiż</w:t>
            </w:r>
          </w:p>
        </w:tc>
        <w:tc>
          <w:tcPr>
            <w:tcW w:w="2268" w:type="dxa"/>
            <w:vAlign w:val="center"/>
          </w:tcPr>
          <w:p w14:paraId="7989945C" w14:textId="77777777" w:rsidR="001762B8" w:rsidRPr="00F97B2C" w:rsidRDefault="001762B8" w:rsidP="00F60234">
            <w:pPr>
              <w:ind w:firstLine="0"/>
              <w:jc w:val="center"/>
              <w:rPr>
                <w:sz w:val="16"/>
                <w:szCs w:val="16"/>
                <w:lang w:val="pl-PL"/>
              </w:rPr>
            </w:pPr>
            <w:r w:rsidRPr="00F97B2C">
              <w:rPr>
                <w:sz w:val="16"/>
                <w:szCs w:val="16"/>
                <w:lang w:val="pl-PL"/>
              </w:rPr>
              <w:t>0,1190</w:t>
            </w:r>
          </w:p>
        </w:tc>
        <w:tc>
          <w:tcPr>
            <w:tcW w:w="2268" w:type="dxa"/>
            <w:vAlign w:val="center"/>
          </w:tcPr>
          <w:p w14:paraId="2E0D9292" w14:textId="77777777" w:rsidR="001762B8" w:rsidRPr="00F97B2C" w:rsidRDefault="001762B8" w:rsidP="00F60234">
            <w:pPr>
              <w:ind w:firstLine="0"/>
              <w:jc w:val="center"/>
              <w:rPr>
                <w:i/>
                <w:iCs/>
                <w:sz w:val="16"/>
                <w:szCs w:val="16"/>
                <w:lang w:val="pl-PL"/>
              </w:rPr>
            </w:pPr>
            <w:r w:rsidRPr="00F97B2C">
              <w:rPr>
                <w:i/>
                <w:iCs/>
                <w:sz w:val="16"/>
                <w:szCs w:val="16"/>
                <w:lang w:val="pl-PL"/>
              </w:rPr>
              <w:t>0,5979</w:t>
            </w:r>
          </w:p>
        </w:tc>
      </w:tr>
      <w:tr w:rsidR="001762B8" w:rsidRPr="00F97B2C" w14:paraId="07A7A954" w14:textId="77777777" w:rsidTr="00F60234">
        <w:trPr>
          <w:cantSplit/>
        </w:trPr>
        <w:tc>
          <w:tcPr>
            <w:tcW w:w="4536" w:type="dxa"/>
            <w:vAlign w:val="center"/>
          </w:tcPr>
          <w:p w14:paraId="38920C27" w14:textId="77777777" w:rsidR="001762B8" w:rsidRPr="00F97B2C" w:rsidRDefault="001762B8" w:rsidP="00F60234">
            <w:pPr>
              <w:spacing w:line="276" w:lineRule="auto"/>
              <w:ind w:firstLine="0"/>
              <w:jc w:val="left"/>
              <w:rPr>
                <w:sz w:val="16"/>
                <w:szCs w:val="16"/>
                <w:lang w:val="pl-PL"/>
              </w:rPr>
            </w:pPr>
            <w:r w:rsidRPr="00F97B2C">
              <w:rPr>
                <w:sz w:val="16"/>
                <w:szCs w:val="16"/>
                <w:lang w:val="pl-PL"/>
              </w:rPr>
              <w:t>* Zatrudnienie 1R vs Prestiż</w:t>
            </w:r>
          </w:p>
        </w:tc>
        <w:tc>
          <w:tcPr>
            <w:tcW w:w="2268" w:type="dxa"/>
            <w:vAlign w:val="center"/>
          </w:tcPr>
          <w:p w14:paraId="55E916FF" w14:textId="77777777" w:rsidR="001762B8" w:rsidRPr="00F97B2C" w:rsidRDefault="001762B8" w:rsidP="00F60234">
            <w:pPr>
              <w:ind w:firstLine="0"/>
              <w:jc w:val="center"/>
              <w:rPr>
                <w:sz w:val="16"/>
                <w:szCs w:val="16"/>
                <w:u w:val="single"/>
                <w:lang w:val="pl-PL"/>
              </w:rPr>
            </w:pPr>
            <w:r w:rsidRPr="00F97B2C">
              <w:rPr>
                <w:sz w:val="16"/>
                <w:szCs w:val="16"/>
                <w:u w:val="single"/>
                <w:lang w:val="pl-PL"/>
              </w:rPr>
              <w:t>-0,3746</w:t>
            </w:r>
          </w:p>
        </w:tc>
        <w:tc>
          <w:tcPr>
            <w:tcW w:w="2268" w:type="dxa"/>
            <w:vAlign w:val="center"/>
          </w:tcPr>
          <w:p w14:paraId="6A2424E1" w14:textId="77777777" w:rsidR="001762B8" w:rsidRPr="00F97B2C" w:rsidRDefault="001762B8" w:rsidP="00F60234">
            <w:pPr>
              <w:ind w:firstLine="0"/>
              <w:jc w:val="center"/>
              <w:rPr>
                <w:i/>
                <w:iCs/>
                <w:sz w:val="16"/>
                <w:szCs w:val="16"/>
                <w:lang w:val="pl-PL"/>
              </w:rPr>
            </w:pPr>
            <w:r w:rsidRPr="00F97B2C">
              <w:rPr>
                <w:i/>
                <w:iCs/>
                <w:sz w:val="16"/>
                <w:szCs w:val="16"/>
                <w:lang w:val="pl-PL"/>
              </w:rPr>
              <w:t>0,0859</w:t>
            </w:r>
          </w:p>
        </w:tc>
      </w:tr>
      <w:tr w:rsidR="001762B8" w:rsidRPr="00F97B2C" w14:paraId="7BBB18F9" w14:textId="77777777" w:rsidTr="00F60234">
        <w:trPr>
          <w:cantSplit/>
        </w:trPr>
        <w:tc>
          <w:tcPr>
            <w:tcW w:w="4536" w:type="dxa"/>
            <w:vAlign w:val="center"/>
          </w:tcPr>
          <w:p w14:paraId="4617A9F9" w14:textId="77777777" w:rsidR="001762B8" w:rsidRPr="00F97B2C" w:rsidRDefault="001762B8" w:rsidP="00F60234">
            <w:pPr>
              <w:spacing w:line="276" w:lineRule="auto"/>
              <w:ind w:firstLine="0"/>
              <w:jc w:val="left"/>
              <w:rPr>
                <w:sz w:val="16"/>
                <w:szCs w:val="16"/>
                <w:lang w:val="pl-PL"/>
              </w:rPr>
            </w:pPr>
            <w:r w:rsidRPr="00F97B2C">
              <w:rPr>
                <w:sz w:val="16"/>
                <w:szCs w:val="16"/>
                <w:lang w:val="pl-PL"/>
              </w:rPr>
              <w:t>Zarobki 3R vs Prestiż</w:t>
            </w:r>
          </w:p>
        </w:tc>
        <w:tc>
          <w:tcPr>
            <w:tcW w:w="2268" w:type="dxa"/>
            <w:vAlign w:val="center"/>
          </w:tcPr>
          <w:p w14:paraId="14E0809D" w14:textId="77777777" w:rsidR="001762B8" w:rsidRPr="00F97B2C" w:rsidRDefault="001762B8" w:rsidP="00F60234">
            <w:pPr>
              <w:ind w:firstLine="0"/>
              <w:jc w:val="center"/>
              <w:rPr>
                <w:b/>
                <w:bCs/>
                <w:sz w:val="16"/>
                <w:szCs w:val="16"/>
                <w:lang w:val="pl-PL"/>
              </w:rPr>
            </w:pPr>
            <w:r w:rsidRPr="00F97B2C">
              <w:rPr>
                <w:b/>
                <w:bCs/>
                <w:sz w:val="16"/>
                <w:szCs w:val="16"/>
                <w:lang w:val="pl-PL"/>
              </w:rPr>
              <w:t>0,8675</w:t>
            </w:r>
          </w:p>
        </w:tc>
        <w:tc>
          <w:tcPr>
            <w:tcW w:w="2268" w:type="dxa"/>
            <w:vAlign w:val="center"/>
          </w:tcPr>
          <w:p w14:paraId="03B2C1A2" w14:textId="77777777" w:rsidR="001762B8" w:rsidRPr="00F97B2C" w:rsidRDefault="001762B8" w:rsidP="00F60234">
            <w:pPr>
              <w:ind w:firstLine="0"/>
              <w:jc w:val="center"/>
              <w:rPr>
                <w:i/>
                <w:iCs/>
                <w:sz w:val="16"/>
                <w:szCs w:val="16"/>
                <w:lang w:val="pl-PL"/>
              </w:rPr>
            </w:pPr>
            <w:r w:rsidRPr="00F97B2C">
              <w:rPr>
                <w:i/>
                <w:iCs/>
                <w:sz w:val="16"/>
                <w:szCs w:val="16"/>
                <w:lang w:val="pl-PL"/>
              </w:rPr>
              <w:t>&lt;0,0001</w:t>
            </w:r>
          </w:p>
        </w:tc>
      </w:tr>
      <w:tr w:rsidR="001762B8" w:rsidRPr="00F97B2C" w14:paraId="70C7A864" w14:textId="77777777" w:rsidTr="00F60234">
        <w:trPr>
          <w:cantSplit/>
        </w:trPr>
        <w:tc>
          <w:tcPr>
            <w:tcW w:w="4536" w:type="dxa"/>
            <w:vAlign w:val="center"/>
          </w:tcPr>
          <w:p w14:paraId="53BA0057" w14:textId="77777777" w:rsidR="001762B8" w:rsidRPr="00F97B2C" w:rsidRDefault="001762B8" w:rsidP="00F60234">
            <w:pPr>
              <w:keepNext/>
              <w:spacing w:line="276" w:lineRule="auto"/>
              <w:ind w:firstLine="0"/>
              <w:jc w:val="left"/>
              <w:rPr>
                <w:sz w:val="16"/>
                <w:szCs w:val="16"/>
                <w:lang w:val="pl-PL"/>
              </w:rPr>
            </w:pPr>
            <w:r w:rsidRPr="00F97B2C">
              <w:rPr>
                <w:sz w:val="16"/>
                <w:szCs w:val="16"/>
                <w:lang w:val="pl-PL"/>
              </w:rPr>
              <w:t>WWZ 3R vs Prestiż</w:t>
            </w:r>
          </w:p>
        </w:tc>
        <w:tc>
          <w:tcPr>
            <w:tcW w:w="2268" w:type="dxa"/>
            <w:vAlign w:val="center"/>
          </w:tcPr>
          <w:p w14:paraId="21ABFB6C" w14:textId="77777777" w:rsidR="001762B8" w:rsidRPr="00F97B2C" w:rsidRDefault="001762B8" w:rsidP="00F60234">
            <w:pPr>
              <w:keepNext/>
              <w:ind w:firstLine="0"/>
              <w:jc w:val="center"/>
              <w:rPr>
                <w:b/>
                <w:bCs/>
                <w:sz w:val="16"/>
                <w:szCs w:val="16"/>
                <w:lang w:val="pl-PL"/>
              </w:rPr>
            </w:pPr>
            <w:r w:rsidRPr="00F97B2C">
              <w:rPr>
                <w:b/>
                <w:bCs/>
                <w:sz w:val="16"/>
                <w:szCs w:val="16"/>
                <w:lang w:val="pl-PL"/>
              </w:rPr>
              <w:t>0,8811</w:t>
            </w:r>
          </w:p>
        </w:tc>
        <w:tc>
          <w:tcPr>
            <w:tcW w:w="2268" w:type="dxa"/>
            <w:vAlign w:val="center"/>
          </w:tcPr>
          <w:p w14:paraId="5DD934B3" w14:textId="77777777" w:rsidR="001762B8" w:rsidRPr="00F97B2C" w:rsidRDefault="001762B8" w:rsidP="00F60234">
            <w:pPr>
              <w:keepNext/>
              <w:ind w:firstLine="0"/>
              <w:jc w:val="center"/>
              <w:rPr>
                <w:i/>
                <w:iCs/>
                <w:sz w:val="16"/>
                <w:szCs w:val="16"/>
                <w:lang w:val="pl-PL"/>
              </w:rPr>
            </w:pPr>
            <w:r w:rsidRPr="00F97B2C">
              <w:rPr>
                <w:i/>
                <w:iCs/>
                <w:sz w:val="16"/>
                <w:szCs w:val="16"/>
                <w:lang w:val="pl-PL"/>
              </w:rPr>
              <w:t>&lt;0,0001</w:t>
            </w:r>
          </w:p>
        </w:tc>
      </w:tr>
    </w:tbl>
    <w:p w14:paraId="3693FDB6" w14:textId="20A31D37" w:rsidR="001762B8" w:rsidRPr="00D95B07" w:rsidRDefault="001762B8" w:rsidP="001762B8">
      <w:pPr>
        <w:pStyle w:val="rdo"/>
        <w:rPr>
          <w:lang w:val="pl-PL"/>
        </w:rPr>
      </w:pPr>
      <w:r w:rsidRPr="00D95B07">
        <w:rPr>
          <w:lang w:val="pl-PL"/>
        </w:rPr>
        <w:t xml:space="preserve">Źródło: opracowanie własne na podstawie wyników rankingu Perspektywy 2022 </w:t>
      </w:r>
      <w:r>
        <w:fldChar w:fldCharType="begin" w:fldLock="1"/>
      </w:r>
      <w:r w:rsidR="00EF7E6E">
        <w:rPr>
          <w:lang w:val="pl-PL"/>
        </w:rPr>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2022)","plainTextFormattedCitation":"(Perspektywy, 2022)","previouslyFormattedCitation":"(Perspektywy, 2022)"},"properties":{"noteIndex":0},"schema":"https://github.com/citation-style-language/schema/raw/master/csl-citation.json"}</w:instrText>
      </w:r>
      <w:r>
        <w:fldChar w:fldCharType="separate"/>
      </w:r>
      <w:r w:rsidR="008A674C" w:rsidRPr="008A674C">
        <w:rPr>
          <w:noProof/>
          <w:lang w:val="pl-PL"/>
        </w:rPr>
        <w:t>(Perspektywy, 2022)</w:t>
      </w:r>
      <w:r>
        <w:fldChar w:fldCharType="end"/>
      </w:r>
      <w:r w:rsidRPr="00D95B07">
        <w:rPr>
          <w:lang w:val="pl-PL"/>
        </w:rPr>
        <w:t xml:space="preserve">, wyników rankingu </w:t>
      </w:r>
      <w:proofErr w:type="spellStart"/>
      <w:r w:rsidRPr="00D95B07">
        <w:rPr>
          <w:lang w:val="pl-PL"/>
        </w:rPr>
        <w:t>Webometrics</w:t>
      </w:r>
      <w:proofErr w:type="spellEnd"/>
      <w:r w:rsidRPr="00D95B07">
        <w:rPr>
          <w:lang w:val="pl-PL"/>
        </w:rPr>
        <w:t xml:space="preserve"> </w:t>
      </w:r>
      <w:r>
        <w:fldChar w:fldCharType="begin" w:fldLock="1"/>
      </w:r>
      <w:r w:rsidRPr="00D95B07">
        <w:rPr>
          <w:lang w:val="pl-PL"/>
        </w:rPr>
        <w:instrText>ADDIN CSL_CITATION {"citationItems":[{"id":"ITEM-1","itemData":{"URL":"https://www.webometrics.info/en/world","author":[{"dropping-particle":"","family":"Cybermetrics Lab","given":"","non-dropping-particle":"","parse-names":false,"suffix":""}],"container-title":"Webometrics 2023 Jan Ranking","id":"ITEM-1","issued":{"date-parts":[["2023"]]},"title":"Ranking Web of Universities 2023","type":"webpage"},"uris":["http://www.mendeley.com/documents/?uuid=e4f67507-4d50-4f1d-9332-976d0928d21e"]}],"mendeley":{"formattedCitation":"(Cybermetrics Lab, 2023)","plainTextFormattedCitation":"(Cybermetrics Lab, 2023)","previouslyFormattedCitation":"(Cybermetrics Lab, 2023)"},"properties":{"noteIndex":0},"schema":"https://github.com/citation-style-language/schema/raw/master/csl-citation.json"}</w:instrText>
      </w:r>
      <w:r>
        <w:fldChar w:fldCharType="separate"/>
      </w:r>
      <w:r w:rsidRPr="00D95B07">
        <w:rPr>
          <w:noProof/>
          <w:lang w:val="pl-PL"/>
        </w:rPr>
        <w:t>(Cybermetrics Lab, 2023)</w:t>
      </w:r>
      <w:r>
        <w:fldChar w:fldCharType="end"/>
      </w:r>
      <w:r w:rsidRPr="00D95B07">
        <w:rPr>
          <w:lang w:val="pl-PL"/>
        </w:rPr>
        <w:t xml:space="preserve"> oraz danych z bazy ELA </w:t>
      </w:r>
      <w:r>
        <w:fldChar w:fldCharType="begin" w:fldLock="1"/>
      </w:r>
      <w:r w:rsidRPr="00D95B07">
        <w:rPr>
          <w:lang w:val="pl-PL"/>
        </w:rPr>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fldChar w:fldCharType="separate"/>
      </w:r>
      <w:r w:rsidRPr="00D95B07">
        <w:rPr>
          <w:noProof/>
          <w:lang w:val="pl-PL"/>
        </w:rPr>
        <w:t>(ELA 2020, 2021)</w:t>
      </w:r>
      <w:r>
        <w:fldChar w:fldCharType="end"/>
      </w:r>
    </w:p>
    <w:p w14:paraId="32D7F15D" w14:textId="77777777" w:rsidR="00CE5DA2" w:rsidRDefault="001762B8" w:rsidP="00DB6504">
      <w:r>
        <w:t>Powy</w:t>
      </w:r>
      <w:r w:rsidR="00DB6504">
        <w:t>ższe</w:t>
      </w:r>
      <w:r>
        <w:t xml:space="preserve"> wyniki pozwalają na weryfikację </w:t>
      </w:r>
      <w:r w:rsidRPr="00B14780">
        <w:rPr>
          <w:b/>
          <w:bCs/>
        </w:rPr>
        <w:t>hipotezy H5</w:t>
      </w:r>
      <w:r w:rsidR="00DB6504" w:rsidRPr="00DB6504">
        <w:t xml:space="preserve"> – </w:t>
      </w:r>
      <w:r>
        <w:t>można odrzucić hipotezę zerową mówiącą o braku związku między wartościami IWRA a wynikami z oceny prestiżu polskich uczelni technicznych.</w:t>
      </w:r>
    </w:p>
    <w:p w14:paraId="7391D592" w14:textId="4E44B5A3" w:rsidR="00E37300" w:rsidRDefault="001762B8" w:rsidP="009B6E50">
      <w:r>
        <w:t>Podsumowując, można stwierdzić, że wyniki badań zależności między wynikami pomiaru jakości usług uczelni przy pomocy ranking</w:t>
      </w:r>
      <w:r w:rsidR="00DB6504">
        <w:t>u</w:t>
      </w:r>
      <w:r>
        <w:t xml:space="preserve"> ogólnopolskiego Perspektywy 2022 </w:t>
      </w:r>
      <w:ins w:id="204" w:author="Tadeusz Szefler" w:date="2024-11-27T13:27:00Z" w16du:dateUtc="2024-11-27T12:27:00Z">
        <w:r w:rsidR="009B6E50">
          <w:t>są/jawią się</w:t>
        </w:r>
      </w:ins>
      <w:ins w:id="205" w:author="Tadeusz Szefler" w:date="2024-11-27T13:28:00Z" w16du:dateUtc="2024-11-27T12:28:00Z">
        <w:r w:rsidR="009B6E50">
          <w:t>/</w:t>
        </w:r>
        <w:proofErr w:type="spellStart"/>
        <w:r w:rsidR="009B6E50">
          <w:t>okazuą</w:t>
        </w:r>
        <w:proofErr w:type="spellEnd"/>
        <w:r w:rsidR="009B6E50">
          <w:t xml:space="preserve"> się </w:t>
        </w:r>
      </w:ins>
      <w:r>
        <w:t>pozytywnie skorelowane z wartościami Indeksu Wyceny Rynkowej Absolwenta</w:t>
      </w:r>
      <w:ins w:id="206" w:author="Tadeusz Szefler" w:date="2024-11-27T13:28:00Z" w16du:dateUtc="2024-11-27T12:28:00Z">
        <w:r w:rsidR="009B6E50">
          <w:t>,</w:t>
        </w:r>
      </w:ins>
      <w:r>
        <w:t xml:space="preserve"> wyliczonego na podstawie danych dla okresu 3 lat po uzyskaniu dyplomu. W związku z tym wartości IWRA można uznać za dobry </w:t>
      </w:r>
      <w:proofErr w:type="spellStart"/>
      <w:r>
        <w:t>predyktor</w:t>
      </w:r>
      <w:proofErr w:type="spellEnd"/>
      <w:r>
        <w:t xml:space="preserve"> jakości usług polskich uczelni technicznych.</w:t>
      </w:r>
    </w:p>
    <w:p w14:paraId="68EB138C" w14:textId="2A1FBEE6" w:rsidR="00CA5D5E" w:rsidRDefault="00CA5D5E" w:rsidP="00CA5D5E">
      <w:pPr>
        <w:pStyle w:val="Nagwek1"/>
      </w:pPr>
      <w:bookmarkStart w:id="207" w:name="_Toc183277614"/>
      <w:r>
        <w:t>Model doskonalenia Systemu Zarządzania Jakością uczelni technicznej inspirowanego pomiarem satysfakcji interesariuszy (SSDQM)</w:t>
      </w:r>
      <w:bookmarkEnd w:id="207"/>
    </w:p>
    <w:p w14:paraId="4AD0A0D9" w14:textId="39A5429C" w:rsidR="003E3935" w:rsidRDefault="00421352" w:rsidP="00FC28A3">
      <w:pPr>
        <w:spacing w:before="120" w:line="360" w:lineRule="auto"/>
      </w:pPr>
      <w:r>
        <w:t xml:space="preserve">Na podstawie wniosków z badań literatury oraz wywiadów badania jakościowego i badań ilościowych został opracowany autorski </w:t>
      </w:r>
      <w:r w:rsidRPr="00ED2996">
        <w:rPr>
          <w:b/>
          <w:bCs/>
        </w:rPr>
        <w:t xml:space="preserve">model doskonalenia systemu zarządzania jakością uczelni inspirowanego satysfakcją interesariuszy (ang. </w:t>
      </w:r>
      <w:proofErr w:type="spellStart"/>
      <w:r w:rsidRPr="00B61EC4">
        <w:rPr>
          <w:b/>
          <w:bCs/>
          <w:i/>
          <w:iCs/>
        </w:rPr>
        <w:t>Stakeholder</w:t>
      </w:r>
      <w:r>
        <w:rPr>
          <w:b/>
          <w:bCs/>
          <w:i/>
          <w:iCs/>
        </w:rPr>
        <w:t>s</w:t>
      </w:r>
      <w:proofErr w:type="spellEnd"/>
      <w:r w:rsidRPr="00B61EC4">
        <w:rPr>
          <w:b/>
          <w:bCs/>
          <w:i/>
          <w:iCs/>
        </w:rPr>
        <w:t xml:space="preserve"> </w:t>
      </w:r>
      <w:proofErr w:type="spellStart"/>
      <w:r w:rsidRPr="00B61EC4">
        <w:rPr>
          <w:b/>
          <w:bCs/>
          <w:i/>
          <w:iCs/>
        </w:rPr>
        <w:t>Satisfaction</w:t>
      </w:r>
      <w:proofErr w:type="spellEnd"/>
      <w:r w:rsidRPr="00B61EC4">
        <w:rPr>
          <w:b/>
          <w:bCs/>
          <w:i/>
          <w:iCs/>
        </w:rPr>
        <w:t xml:space="preserve"> </w:t>
      </w:r>
      <w:proofErr w:type="spellStart"/>
      <w:r w:rsidRPr="00B61EC4">
        <w:rPr>
          <w:b/>
          <w:bCs/>
          <w:i/>
          <w:iCs/>
        </w:rPr>
        <w:t>Driven</w:t>
      </w:r>
      <w:proofErr w:type="spellEnd"/>
      <w:r w:rsidRPr="00B61EC4">
        <w:rPr>
          <w:b/>
          <w:bCs/>
          <w:i/>
          <w:iCs/>
        </w:rPr>
        <w:t xml:space="preserve"> </w:t>
      </w:r>
      <w:proofErr w:type="spellStart"/>
      <w:r w:rsidRPr="00B61EC4">
        <w:rPr>
          <w:b/>
          <w:bCs/>
          <w:i/>
          <w:iCs/>
        </w:rPr>
        <w:t>Quality</w:t>
      </w:r>
      <w:proofErr w:type="spellEnd"/>
      <w:r w:rsidRPr="00ED2996">
        <w:rPr>
          <w:b/>
          <w:bCs/>
          <w:i/>
          <w:iCs/>
        </w:rPr>
        <w:t xml:space="preserve"> </w:t>
      </w:r>
      <w:r>
        <w:rPr>
          <w:b/>
          <w:bCs/>
          <w:i/>
          <w:iCs/>
        </w:rPr>
        <w:t>M</w:t>
      </w:r>
      <w:r w:rsidRPr="00ED2996">
        <w:rPr>
          <w:b/>
          <w:bCs/>
          <w:i/>
          <w:iCs/>
        </w:rPr>
        <w:t>anagement Model</w:t>
      </w:r>
      <w:r w:rsidRPr="00ED2996">
        <w:rPr>
          <w:b/>
          <w:bCs/>
        </w:rPr>
        <w:t xml:space="preserve"> – SSDQM)</w:t>
      </w:r>
      <w:r w:rsidRPr="00ED2996">
        <w:t xml:space="preserve">. </w:t>
      </w:r>
      <w:r w:rsidRPr="003826FE">
        <w:t xml:space="preserve">Celem </w:t>
      </w:r>
      <w:r>
        <w:t xml:space="preserve">opracowania </w:t>
      </w:r>
      <w:r w:rsidRPr="003826FE">
        <w:t>tego modelu jest pokazanie całościowego pr</w:t>
      </w:r>
      <w:r>
        <w:t>o</w:t>
      </w:r>
      <w:r w:rsidRPr="003826FE">
        <w:t>cesu doskon</w:t>
      </w:r>
      <w:r>
        <w:t xml:space="preserve">alenia implementującego koncepcję </w:t>
      </w:r>
      <w:proofErr w:type="spellStart"/>
      <w:r>
        <w:t>interesariuszocentryzmu</w:t>
      </w:r>
      <w:proofErr w:type="spellEnd"/>
      <w:r>
        <w:t>. Dzięki uwzględnieniu poszerzonej analizy interesariuszy oraz sposobów pozyskiwania informacji zwrotnej od nich jest to koncepcja</w:t>
      </w:r>
      <w:r w:rsidR="003E3935">
        <w:t xml:space="preserve"> </w:t>
      </w:r>
      <w:r>
        <w:t>odpowiednia dla złożonego środowiska uczelni, a szczególnie uczelni publicznych.</w:t>
      </w:r>
      <w:r w:rsidR="00AC46D6">
        <w:t xml:space="preserve"> </w:t>
      </w:r>
      <w:r>
        <w:t>Model SSDQM w</w:t>
      </w:r>
      <w:r w:rsidR="003E3935">
        <w:t> </w:t>
      </w:r>
      <w:r>
        <w:t xml:space="preserve">swej głównej strukturze jest cykliczny. Jednak iteracyjność jest wbudowana w niego również na niższych, szczegółowych poziomach. </w:t>
      </w:r>
      <w:r w:rsidR="004E6A32">
        <w:t>S</w:t>
      </w:r>
      <w:r>
        <w:t>zczegółow</w:t>
      </w:r>
      <w:r w:rsidR="004E6A32">
        <w:t>a</w:t>
      </w:r>
      <w:r>
        <w:t xml:space="preserve"> struktur</w:t>
      </w:r>
      <w:r w:rsidR="004E6A32">
        <w:t>a</w:t>
      </w:r>
      <w:r>
        <w:t xml:space="preserve"> Modelu</w:t>
      </w:r>
      <w:ins w:id="208" w:author="Tadeusz Szefler" w:date="2024-11-27T13:31:00Z" w16du:dateUtc="2024-11-27T12:31:00Z">
        <w:r w:rsidR="009B6E50">
          <w:t>&lt;&lt;</w:t>
        </w:r>
      </w:ins>
      <w:ins w:id="209" w:author="Tadeusz Szefler" w:date="2024-11-27T13:32:00Z" w16du:dateUtc="2024-11-27T12:32:00Z">
        <w:r w:rsidR="009B6E50">
          <w:t>modelu</w:t>
        </w:r>
      </w:ins>
      <w:ins w:id="210" w:author="Tadeusz Szefler" w:date="2024-11-27T13:31:00Z" w16du:dateUtc="2024-11-27T12:31:00Z">
        <w:r w:rsidR="009B6E50">
          <w:t>?&gt;&gt;</w:t>
        </w:r>
      </w:ins>
      <w:r>
        <w:t xml:space="preserve"> zostanie </w:t>
      </w:r>
      <w:r w:rsidR="00F027B0">
        <w:t>zaprezentowana</w:t>
      </w:r>
      <w:r>
        <w:t xml:space="preserve"> poniżej w częściach</w:t>
      </w:r>
      <w:r w:rsidR="004E6A32">
        <w:t>.</w:t>
      </w:r>
      <w:r w:rsidR="003E3935">
        <w:t xml:space="preserve"> </w:t>
      </w:r>
    </w:p>
    <w:p w14:paraId="41ABEB44" w14:textId="77777777" w:rsidR="00421352" w:rsidRDefault="00421352" w:rsidP="00421352">
      <w:pPr>
        <w:pStyle w:val="Rysunek"/>
      </w:pPr>
      <w:r>
        <w:rPr>
          <w:noProof/>
        </w:rPr>
        <w:drawing>
          <wp:inline distT="0" distB="0" distL="0" distR="0" wp14:anchorId="5A53C79D" wp14:editId="2DC8E0D8">
            <wp:extent cx="4281262" cy="3420000"/>
            <wp:effectExtent l="0" t="0" r="0" b="0"/>
            <wp:docPr id="1639119791"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281262" cy="3420000"/>
                    </a:xfrm>
                    <a:prstGeom prst="rect">
                      <a:avLst/>
                    </a:prstGeom>
                    <a:noFill/>
                    <a:ln>
                      <a:noFill/>
                    </a:ln>
                  </pic:spPr>
                </pic:pic>
              </a:graphicData>
            </a:graphic>
          </wp:inline>
        </w:drawing>
      </w:r>
    </w:p>
    <w:p w14:paraId="7B6D7095" w14:textId="2377D662" w:rsidR="00421352" w:rsidRDefault="00421352" w:rsidP="00421352">
      <w:pPr>
        <w:pStyle w:val="Tytutabeli"/>
      </w:pPr>
      <w:bookmarkStart w:id="211" w:name="_Toc182910005"/>
      <w:bookmarkStart w:id="212" w:name="_Toc183082912"/>
      <w:r>
        <w:t xml:space="preserve">Rysunek </w:t>
      </w:r>
      <w:fldSimple w:instr=" SEQ Rysunek \* ARABIC ">
        <w:r w:rsidR="009F7D4A">
          <w:rPr>
            <w:noProof/>
          </w:rPr>
          <w:t>5</w:t>
        </w:r>
      </w:fldSimple>
      <w:r>
        <w:t>. Struktura szczegółowa elementów w zakresie punktów od 1 do 4 modelu SSDQM</w:t>
      </w:r>
      <w:bookmarkEnd w:id="211"/>
      <w:bookmarkEnd w:id="212"/>
    </w:p>
    <w:p w14:paraId="3084FF03" w14:textId="77777777" w:rsidR="00421352" w:rsidRPr="00D95B07" w:rsidRDefault="00421352" w:rsidP="00421352">
      <w:pPr>
        <w:pStyle w:val="rdo"/>
        <w:rPr>
          <w:lang w:val="pl-PL"/>
        </w:rPr>
      </w:pPr>
      <w:r w:rsidRPr="00D95B07">
        <w:rPr>
          <w:lang w:val="pl-PL"/>
        </w:rPr>
        <w:t>Źródło: opracowanie własne</w:t>
      </w:r>
    </w:p>
    <w:p w14:paraId="6D0CA295" w14:textId="095C50BB" w:rsidR="00421352" w:rsidRDefault="00421352" w:rsidP="00421352">
      <w:pPr>
        <w:pStyle w:val="Rysunek"/>
      </w:pPr>
      <w:r>
        <w:rPr>
          <w:noProof/>
        </w:rPr>
        <w:drawing>
          <wp:inline distT="0" distB="0" distL="0" distR="0" wp14:anchorId="1C20E482" wp14:editId="7A1473CF">
            <wp:extent cx="4372172" cy="3096000"/>
            <wp:effectExtent l="0" t="0" r="0" b="0"/>
            <wp:docPr id="45973937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7">
                      <a:extLst>
                        <a:ext uri="{28A0092B-C50C-407E-A947-70E740481C1C}">
                          <a14:useLocalDpi xmlns:a14="http://schemas.microsoft.com/office/drawing/2010/main" val="0"/>
                        </a:ext>
                      </a:extLst>
                    </a:blip>
                    <a:srcRect t="5685"/>
                    <a:stretch/>
                  </pic:blipFill>
                  <pic:spPr bwMode="auto">
                    <a:xfrm>
                      <a:off x="0" y="0"/>
                      <a:ext cx="4372172" cy="3096000"/>
                    </a:xfrm>
                    <a:prstGeom prst="rect">
                      <a:avLst/>
                    </a:prstGeom>
                    <a:noFill/>
                    <a:ln>
                      <a:noFill/>
                    </a:ln>
                    <a:extLst>
                      <a:ext uri="{53640926-AAD7-44D8-BBD7-CCE9431645EC}">
                        <a14:shadowObscured xmlns:a14="http://schemas.microsoft.com/office/drawing/2010/main"/>
                      </a:ext>
                    </a:extLst>
                  </pic:spPr>
                </pic:pic>
              </a:graphicData>
            </a:graphic>
          </wp:inline>
        </w:drawing>
      </w:r>
    </w:p>
    <w:p w14:paraId="18C61143" w14:textId="09B4547B" w:rsidR="00421352" w:rsidRDefault="00421352" w:rsidP="00421352">
      <w:pPr>
        <w:pStyle w:val="Tytutabeli"/>
      </w:pPr>
      <w:bookmarkStart w:id="213" w:name="_Toc182910006"/>
      <w:bookmarkStart w:id="214" w:name="_Toc183082913"/>
      <w:r>
        <w:t xml:space="preserve">Rysunek </w:t>
      </w:r>
      <w:fldSimple w:instr=" SEQ Rysunek \* ARABIC ">
        <w:r w:rsidR="009F7D4A">
          <w:rPr>
            <w:noProof/>
          </w:rPr>
          <w:t>6</w:t>
        </w:r>
      </w:fldSimple>
      <w:r>
        <w:t>. Struktura szczegółowa elementów w zakresie punktów od 5 do 6 modelu SSDQM</w:t>
      </w:r>
      <w:bookmarkEnd w:id="213"/>
      <w:bookmarkEnd w:id="214"/>
    </w:p>
    <w:p w14:paraId="0190F6CF" w14:textId="77777777" w:rsidR="00421352" w:rsidRPr="00D95B07" w:rsidRDefault="00421352" w:rsidP="00421352">
      <w:pPr>
        <w:pStyle w:val="rdo"/>
        <w:rPr>
          <w:lang w:val="pl-PL"/>
        </w:rPr>
      </w:pPr>
      <w:r w:rsidRPr="00D95B07">
        <w:rPr>
          <w:lang w:val="pl-PL"/>
        </w:rPr>
        <w:t>Źródło: opracowanie własne</w:t>
      </w:r>
    </w:p>
    <w:p w14:paraId="51B774F4" w14:textId="77777777" w:rsidR="00F12A13" w:rsidRDefault="00F12A13" w:rsidP="00F12A13">
      <w:pPr>
        <w:pStyle w:val="Rysunek"/>
      </w:pPr>
      <w:r>
        <w:rPr>
          <w:noProof/>
        </w:rPr>
        <w:drawing>
          <wp:inline distT="0" distB="0" distL="0" distR="0" wp14:anchorId="14F8E8FC" wp14:editId="40F2EAB6">
            <wp:extent cx="4197144" cy="4680000"/>
            <wp:effectExtent l="0" t="0" r="0" b="0"/>
            <wp:docPr id="549817323"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18">
                      <a:extLst>
                        <a:ext uri="{28A0092B-C50C-407E-A947-70E740481C1C}">
                          <a14:useLocalDpi xmlns:a14="http://schemas.microsoft.com/office/drawing/2010/main" val="0"/>
                        </a:ext>
                      </a:extLst>
                    </a:blip>
                    <a:srcRect t="2426"/>
                    <a:stretch/>
                  </pic:blipFill>
                  <pic:spPr bwMode="auto">
                    <a:xfrm>
                      <a:off x="0" y="0"/>
                      <a:ext cx="4197144" cy="4680000"/>
                    </a:xfrm>
                    <a:prstGeom prst="rect">
                      <a:avLst/>
                    </a:prstGeom>
                    <a:noFill/>
                    <a:ln>
                      <a:noFill/>
                    </a:ln>
                    <a:extLst>
                      <a:ext uri="{53640926-AAD7-44D8-BBD7-CCE9431645EC}">
                        <a14:shadowObscured xmlns:a14="http://schemas.microsoft.com/office/drawing/2010/main"/>
                      </a:ext>
                    </a:extLst>
                  </pic:spPr>
                </pic:pic>
              </a:graphicData>
            </a:graphic>
          </wp:inline>
        </w:drawing>
      </w:r>
    </w:p>
    <w:p w14:paraId="060E923B" w14:textId="59EB73D7" w:rsidR="00F12A13" w:rsidRDefault="00F12A13" w:rsidP="00F12A13">
      <w:pPr>
        <w:pStyle w:val="Tytutabeli"/>
        <w:rPr>
          <w:noProof/>
        </w:rPr>
      </w:pPr>
      <w:bookmarkStart w:id="215" w:name="_Toc182910007"/>
      <w:bookmarkStart w:id="216" w:name="_Toc183082914"/>
      <w:r>
        <w:t xml:space="preserve">Rysunek </w:t>
      </w:r>
      <w:fldSimple w:instr=" SEQ Rysunek \* ARABIC ">
        <w:r w:rsidR="009F7D4A">
          <w:rPr>
            <w:noProof/>
          </w:rPr>
          <w:t>7</w:t>
        </w:r>
      </w:fldSimple>
      <w:r>
        <w:t>. Struktura szczegółowa elementów w zakresie punktów od 7 do 9 modelu SSDQM</w:t>
      </w:r>
      <w:bookmarkEnd w:id="215"/>
      <w:bookmarkEnd w:id="216"/>
    </w:p>
    <w:p w14:paraId="780C8FE3" w14:textId="77777777" w:rsidR="00F12A13" w:rsidRPr="00D95B07" w:rsidRDefault="00F12A13" w:rsidP="00F12A13">
      <w:pPr>
        <w:pStyle w:val="rdo"/>
        <w:rPr>
          <w:lang w:val="pl-PL"/>
        </w:rPr>
      </w:pPr>
      <w:r w:rsidRPr="00D95B07">
        <w:rPr>
          <w:lang w:val="pl-PL"/>
        </w:rPr>
        <w:t>Źródło: opracowanie własne</w:t>
      </w:r>
    </w:p>
    <w:p w14:paraId="3D8E9B1E" w14:textId="77777777" w:rsidR="00F12A13" w:rsidRDefault="00F12A13" w:rsidP="00F12A13">
      <w:pPr>
        <w:pStyle w:val="Rysunek"/>
      </w:pPr>
      <w:r>
        <w:rPr>
          <w:noProof/>
        </w:rPr>
        <w:drawing>
          <wp:inline distT="0" distB="0" distL="0" distR="0" wp14:anchorId="4E7313C4" wp14:editId="1AFAF6AD">
            <wp:extent cx="4222080" cy="2340000"/>
            <wp:effectExtent l="0" t="0" r="0" b="0"/>
            <wp:docPr id="206674815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9">
                      <a:extLst>
                        <a:ext uri="{28A0092B-C50C-407E-A947-70E740481C1C}">
                          <a14:useLocalDpi xmlns:a14="http://schemas.microsoft.com/office/drawing/2010/main" val="0"/>
                        </a:ext>
                      </a:extLst>
                    </a:blip>
                    <a:srcRect t="6975"/>
                    <a:stretch/>
                  </pic:blipFill>
                  <pic:spPr bwMode="auto">
                    <a:xfrm>
                      <a:off x="0" y="0"/>
                      <a:ext cx="4222080" cy="2340000"/>
                    </a:xfrm>
                    <a:prstGeom prst="rect">
                      <a:avLst/>
                    </a:prstGeom>
                    <a:noFill/>
                    <a:ln>
                      <a:noFill/>
                    </a:ln>
                    <a:extLst>
                      <a:ext uri="{53640926-AAD7-44D8-BBD7-CCE9431645EC}">
                        <a14:shadowObscured xmlns:a14="http://schemas.microsoft.com/office/drawing/2010/main"/>
                      </a:ext>
                    </a:extLst>
                  </pic:spPr>
                </pic:pic>
              </a:graphicData>
            </a:graphic>
          </wp:inline>
        </w:drawing>
      </w:r>
    </w:p>
    <w:p w14:paraId="22E1A08C" w14:textId="7599BB67" w:rsidR="00F12A13" w:rsidRDefault="00F12A13" w:rsidP="00F12A13">
      <w:pPr>
        <w:pStyle w:val="Tytutabeli"/>
      </w:pPr>
      <w:bookmarkStart w:id="217" w:name="_Toc182910008"/>
      <w:bookmarkStart w:id="218" w:name="_Toc183082915"/>
      <w:r>
        <w:t xml:space="preserve">Rysunek </w:t>
      </w:r>
      <w:fldSimple w:instr=" SEQ Rysunek \* ARABIC ">
        <w:r w:rsidR="009F7D4A">
          <w:rPr>
            <w:noProof/>
          </w:rPr>
          <w:t>8</w:t>
        </w:r>
      </w:fldSimple>
      <w:r>
        <w:t>. Struktura szczegółowa elementów w zakresie punktu 9 modelu SSDQM</w:t>
      </w:r>
      <w:bookmarkEnd w:id="217"/>
      <w:bookmarkEnd w:id="218"/>
    </w:p>
    <w:p w14:paraId="44D8DBBF" w14:textId="77777777" w:rsidR="00F12A13" w:rsidRPr="00D95B07" w:rsidRDefault="00F12A13" w:rsidP="00F12A13">
      <w:pPr>
        <w:pStyle w:val="rdo"/>
        <w:rPr>
          <w:lang w:val="pl-PL"/>
        </w:rPr>
      </w:pPr>
      <w:r w:rsidRPr="00D95B07">
        <w:rPr>
          <w:lang w:val="pl-PL"/>
        </w:rPr>
        <w:t>Źródło: opracowanie własne</w:t>
      </w:r>
    </w:p>
    <w:p w14:paraId="72F0FD5C" w14:textId="5C6EF2E7" w:rsidR="00B97E7A" w:rsidRDefault="00F12A13" w:rsidP="00B97E7A">
      <w:r>
        <w:t>Ze względu na wspólne z wymaganiami normy ISO 21001:2018 podejście, stawiające w centrum działań doskonalących satysfakcję wszystkich zainteresowanych stron, wydaje się, że stosowanie modelu SSDQM w uczelniach może istotnie pomóc we wdrażaniu dojrzałego systemu zarządzania organizacją edukacyjną zgodnego z tą normą. Najistotniejszą zgodnością pomiędzy tymi narzędziami wspierającymi zarzadzanie uczelniami jest to, że</w:t>
      </w:r>
      <w:ins w:id="219" w:author="Tadeusz Szefler" w:date="2024-11-27T14:19:00Z" w16du:dateUtc="2024-11-27T13:19:00Z">
        <w:r w:rsidR="00874108">
          <w:t>,</w:t>
        </w:r>
      </w:ins>
      <w:r>
        <w:t xml:space="preserve"> stosując model SSDQM</w:t>
      </w:r>
      <w:ins w:id="220" w:author="Tadeusz Szefler" w:date="2024-11-27T14:19:00Z" w16du:dateUtc="2024-11-27T13:19:00Z">
        <w:r w:rsidR="00874108">
          <w:t>,</w:t>
        </w:r>
      </w:ins>
      <w:r>
        <w:t xml:space="preserve"> wykonuje się pomiary satysfakcji interesariuszy</w:t>
      </w:r>
      <w:ins w:id="221" w:author="Tadeusz Szefler" w:date="2024-11-27T14:18:00Z" w16du:dateUtc="2024-11-27T13:18:00Z">
        <w:r w:rsidR="00874108">
          <w:t>,</w:t>
        </w:r>
      </w:ins>
      <w:r>
        <w:t xml:space="preserve"> wcześniej ich identyfikując i analizując cechy każdej z istotnych grup. Analogiczne wymagania są podstawą systemu zarządzania opisanego przez Normę</w:t>
      </w:r>
      <w:ins w:id="222" w:author="Tadeusz Szefler" w:date="2024-11-27T14:20:00Z" w16du:dateUtc="2024-11-27T13:20:00Z">
        <w:r w:rsidR="00874108">
          <w:t>&lt;&lt;</w:t>
        </w:r>
        <w:r w:rsidR="00874108">
          <w:rPr>
            <w:i/>
            <w:iCs/>
          </w:rPr>
          <w:t xml:space="preserve">dlaczego dużą literą; czy nazwa </w:t>
        </w:r>
        <w:proofErr w:type="spellStart"/>
        <w:proofErr w:type="gramStart"/>
        <w:r w:rsidR="00874108">
          <w:rPr>
            <w:i/>
            <w:iCs/>
          </w:rPr>
          <w:t>własna?i</w:t>
        </w:r>
        <w:proofErr w:type="spellEnd"/>
        <w:proofErr w:type="gramEnd"/>
        <w:r w:rsidR="00874108">
          <w:rPr>
            <w:i/>
            <w:iCs/>
          </w:rPr>
          <w:t>&gt;&gt;</w:t>
        </w:r>
      </w:ins>
      <w:r>
        <w:t>.</w:t>
      </w:r>
      <w:r w:rsidR="005E46E1">
        <w:t xml:space="preserve"> </w:t>
      </w:r>
      <w:r w:rsidR="00B97E7A">
        <w:t>Model doskonalenia systemu zarządzania jakością inspirowanego satysfakcją interesariuszy promuje stosowanie wskaźników pomagających w rzetelnej ocenie efektów działań uczelni. Te wskaźniki powinny zostać dobrane do wymagań konkretnej organizacji i specyfiki jej rynku oraz środowiska interesariuszy. Niemniej można z dużą dozą pewności przyjąć, że pewne wskaźniki będą dla polskich uczelni technicznych zazwyczaj lepsze od innych</w:t>
      </w:r>
      <w:r w:rsidR="00425246">
        <w:t>.</w:t>
      </w:r>
    </w:p>
    <w:p w14:paraId="1F8CC66F" w14:textId="22DF82F5" w:rsidR="00425246" w:rsidRDefault="00425246" w:rsidP="00425246">
      <w:pPr>
        <w:pStyle w:val="Tytutabeli"/>
      </w:pPr>
      <w:bookmarkStart w:id="223" w:name="_Toc182910026"/>
      <w:bookmarkStart w:id="224" w:name="_Toc183082906"/>
      <w:r>
        <w:t xml:space="preserve">Tabela </w:t>
      </w:r>
      <w:fldSimple w:instr=" SEQ Tabela \* ARABIC ">
        <w:r w:rsidR="009F7D4A">
          <w:rPr>
            <w:noProof/>
          </w:rPr>
          <w:t>9</w:t>
        </w:r>
      </w:fldSimple>
      <w:r>
        <w:t>. Propozycja zestawu wskaźników stosowanych w ramach monitorowania efektów działań uczelni technicznej stosującej model doskonalenia SSDQM</w:t>
      </w:r>
      <w:bookmarkEnd w:id="223"/>
      <w:bookmarkEnd w:id="224"/>
    </w:p>
    <w:tbl>
      <w:tblPr>
        <w:tblStyle w:val="Tabela-Siatka"/>
        <w:tblW w:w="0" w:type="auto"/>
        <w:tblLook w:val="04A0" w:firstRow="1" w:lastRow="0" w:firstColumn="1" w:lastColumn="0" w:noHBand="0" w:noVBand="1"/>
      </w:tblPr>
      <w:tblGrid>
        <w:gridCol w:w="510"/>
        <w:gridCol w:w="3115"/>
        <w:gridCol w:w="5437"/>
      </w:tblGrid>
      <w:tr w:rsidR="00425246" w:rsidRPr="00F97B2C" w14:paraId="0B5D7A2F" w14:textId="77777777" w:rsidTr="00112D47">
        <w:trPr>
          <w:cantSplit/>
          <w:tblHeader/>
        </w:trPr>
        <w:tc>
          <w:tcPr>
            <w:tcW w:w="510" w:type="dxa"/>
          </w:tcPr>
          <w:p w14:paraId="76A556E7" w14:textId="77777777" w:rsidR="00425246" w:rsidRPr="00F97B2C" w:rsidRDefault="00425246" w:rsidP="00112D47">
            <w:pPr>
              <w:pStyle w:val="TekstTabeli"/>
              <w:keepNext/>
              <w:rPr>
                <w:b/>
                <w:bCs w:val="0"/>
                <w:sz w:val="16"/>
                <w:szCs w:val="18"/>
              </w:rPr>
            </w:pPr>
            <w:proofErr w:type="spellStart"/>
            <w:r w:rsidRPr="00F97B2C">
              <w:rPr>
                <w:b/>
                <w:bCs w:val="0"/>
                <w:sz w:val="16"/>
                <w:szCs w:val="18"/>
              </w:rPr>
              <w:t>Lp</w:t>
            </w:r>
            <w:proofErr w:type="spellEnd"/>
            <w:r w:rsidRPr="00F97B2C">
              <w:rPr>
                <w:b/>
                <w:bCs w:val="0"/>
                <w:sz w:val="16"/>
                <w:szCs w:val="18"/>
              </w:rPr>
              <w:t>.</w:t>
            </w:r>
          </w:p>
        </w:tc>
        <w:tc>
          <w:tcPr>
            <w:tcW w:w="3118" w:type="dxa"/>
          </w:tcPr>
          <w:p w14:paraId="4003E02B" w14:textId="77777777" w:rsidR="00425246" w:rsidRPr="00F97B2C" w:rsidRDefault="00425246" w:rsidP="00112D47">
            <w:pPr>
              <w:pStyle w:val="TekstTabeli"/>
              <w:keepNext/>
              <w:rPr>
                <w:b/>
                <w:bCs w:val="0"/>
                <w:sz w:val="16"/>
                <w:szCs w:val="18"/>
                <w:lang w:val="pl-PL"/>
              </w:rPr>
            </w:pPr>
            <w:r w:rsidRPr="00F97B2C">
              <w:rPr>
                <w:b/>
                <w:bCs w:val="0"/>
                <w:sz w:val="16"/>
                <w:szCs w:val="18"/>
                <w:lang w:val="pl-PL"/>
              </w:rPr>
              <w:t>Nazwa</w:t>
            </w:r>
          </w:p>
        </w:tc>
        <w:tc>
          <w:tcPr>
            <w:tcW w:w="5443" w:type="dxa"/>
          </w:tcPr>
          <w:p w14:paraId="6FBB9C06" w14:textId="77777777" w:rsidR="00425246" w:rsidRPr="00F97B2C" w:rsidRDefault="00425246" w:rsidP="00112D47">
            <w:pPr>
              <w:pStyle w:val="TekstTabeli"/>
              <w:keepNext/>
              <w:rPr>
                <w:b/>
                <w:bCs w:val="0"/>
                <w:sz w:val="16"/>
                <w:szCs w:val="18"/>
                <w:lang w:val="pl-PL"/>
              </w:rPr>
            </w:pPr>
            <w:r w:rsidRPr="00F97B2C">
              <w:rPr>
                <w:b/>
                <w:bCs w:val="0"/>
                <w:sz w:val="16"/>
                <w:szCs w:val="18"/>
                <w:lang w:val="pl-PL"/>
              </w:rPr>
              <w:t>Opis / komentarz</w:t>
            </w:r>
          </w:p>
        </w:tc>
      </w:tr>
      <w:tr w:rsidR="00425246" w:rsidRPr="00F97B2C" w14:paraId="5DEE8285" w14:textId="77777777" w:rsidTr="00112D47">
        <w:trPr>
          <w:cantSplit/>
        </w:trPr>
        <w:tc>
          <w:tcPr>
            <w:tcW w:w="510" w:type="dxa"/>
            <w:vAlign w:val="center"/>
          </w:tcPr>
          <w:p w14:paraId="1C25150C" w14:textId="77777777" w:rsidR="00425246" w:rsidRPr="00F97B2C" w:rsidRDefault="00425246" w:rsidP="00112D47">
            <w:pPr>
              <w:pStyle w:val="TekstTabeli"/>
              <w:rPr>
                <w:sz w:val="16"/>
                <w:szCs w:val="18"/>
              </w:rPr>
            </w:pPr>
            <w:r w:rsidRPr="00F97B2C">
              <w:rPr>
                <w:sz w:val="16"/>
                <w:szCs w:val="18"/>
              </w:rPr>
              <w:t>1.</w:t>
            </w:r>
          </w:p>
        </w:tc>
        <w:tc>
          <w:tcPr>
            <w:tcW w:w="3118" w:type="dxa"/>
            <w:vAlign w:val="center"/>
          </w:tcPr>
          <w:p w14:paraId="55A53B22" w14:textId="77777777" w:rsidR="00425246" w:rsidRPr="00F97B2C" w:rsidRDefault="00425246" w:rsidP="00112D47">
            <w:pPr>
              <w:pStyle w:val="TekstTabeli"/>
              <w:rPr>
                <w:sz w:val="16"/>
                <w:szCs w:val="18"/>
                <w:lang w:val="pl-PL"/>
              </w:rPr>
            </w:pPr>
            <w:r w:rsidRPr="00F97B2C">
              <w:rPr>
                <w:sz w:val="16"/>
                <w:szCs w:val="18"/>
                <w:lang w:val="pl-PL"/>
              </w:rPr>
              <w:t>SSI</w:t>
            </w:r>
          </w:p>
        </w:tc>
        <w:tc>
          <w:tcPr>
            <w:tcW w:w="5443" w:type="dxa"/>
            <w:vAlign w:val="center"/>
          </w:tcPr>
          <w:p w14:paraId="3EDA7605" w14:textId="77777777" w:rsidR="00425246" w:rsidRPr="00F97B2C" w:rsidRDefault="00425246" w:rsidP="00112D47">
            <w:pPr>
              <w:pStyle w:val="TekstTabeli"/>
              <w:rPr>
                <w:sz w:val="16"/>
                <w:szCs w:val="18"/>
                <w:lang w:val="pl-PL"/>
              </w:rPr>
            </w:pPr>
            <w:r w:rsidRPr="00F97B2C">
              <w:rPr>
                <w:sz w:val="16"/>
                <w:szCs w:val="18"/>
                <w:lang w:val="pl-PL"/>
              </w:rPr>
              <w:t>Zagregowany Indeks Satysfakcji Interesariuszy</w:t>
            </w:r>
          </w:p>
        </w:tc>
      </w:tr>
      <w:tr w:rsidR="00425246" w:rsidRPr="00F97B2C" w14:paraId="0C42935D" w14:textId="77777777" w:rsidTr="00112D47">
        <w:trPr>
          <w:cantSplit/>
        </w:trPr>
        <w:tc>
          <w:tcPr>
            <w:tcW w:w="510" w:type="dxa"/>
            <w:vAlign w:val="center"/>
          </w:tcPr>
          <w:p w14:paraId="221206F4" w14:textId="77777777" w:rsidR="00425246" w:rsidRPr="00F97B2C" w:rsidRDefault="00425246" w:rsidP="00112D47">
            <w:pPr>
              <w:pStyle w:val="TekstTabeli"/>
              <w:rPr>
                <w:sz w:val="16"/>
                <w:szCs w:val="18"/>
              </w:rPr>
            </w:pPr>
            <w:r w:rsidRPr="00F97B2C">
              <w:rPr>
                <w:sz w:val="16"/>
                <w:szCs w:val="18"/>
              </w:rPr>
              <w:t>2.</w:t>
            </w:r>
          </w:p>
        </w:tc>
        <w:tc>
          <w:tcPr>
            <w:tcW w:w="3118" w:type="dxa"/>
            <w:vAlign w:val="center"/>
          </w:tcPr>
          <w:p w14:paraId="28A181EE" w14:textId="77777777" w:rsidR="00425246" w:rsidRPr="00F97B2C" w:rsidRDefault="00425246" w:rsidP="00112D47">
            <w:pPr>
              <w:pStyle w:val="TekstTabeli"/>
              <w:rPr>
                <w:sz w:val="16"/>
                <w:szCs w:val="18"/>
                <w:lang w:val="pl-PL"/>
              </w:rPr>
            </w:pPr>
            <w:r w:rsidRPr="00F97B2C">
              <w:rPr>
                <w:sz w:val="16"/>
                <w:szCs w:val="18"/>
                <w:lang w:val="pl-PL"/>
              </w:rPr>
              <w:t>SSI cząstkowe</w:t>
            </w:r>
          </w:p>
        </w:tc>
        <w:tc>
          <w:tcPr>
            <w:tcW w:w="5443" w:type="dxa"/>
            <w:vAlign w:val="center"/>
          </w:tcPr>
          <w:p w14:paraId="57023F48" w14:textId="77777777" w:rsidR="00425246" w:rsidRPr="00F97B2C" w:rsidRDefault="00425246" w:rsidP="00112D47">
            <w:pPr>
              <w:pStyle w:val="TekstTabeli"/>
              <w:rPr>
                <w:sz w:val="16"/>
                <w:szCs w:val="18"/>
                <w:lang w:val="pl-PL"/>
              </w:rPr>
            </w:pPr>
            <w:r w:rsidRPr="00F97B2C">
              <w:rPr>
                <w:sz w:val="16"/>
                <w:szCs w:val="18"/>
                <w:lang w:val="pl-PL"/>
              </w:rPr>
              <w:t>Indeksy Satysfakcji Interesariuszy obliczane dla każdej z grup interesariuszy osobno</w:t>
            </w:r>
          </w:p>
        </w:tc>
      </w:tr>
      <w:tr w:rsidR="00425246" w:rsidRPr="00F97B2C" w14:paraId="7405AD81" w14:textId="77777777" w:rsidTr="00112D47">
        <w:trPr>
          <w:cantSplit/>
        </w:trPr>
        <w:tc>
          <w:tcPr>
            <w:tcW w:w="510" w:type="dxa"/>
            <w:vAlign w:val="center"/>
          </w:tcPr>
          <w:p w14:paraId="711C00F8" w14:textId="77777777" w:rsidR="00425246" w:rsidRPr="00F97B2C" w:rsidRDefault="00425246" w:rsidP="00112D47">
            <w:pPr>
              <w:pStyle w:val="TekstTabeli"/>
              <w:rPr>
                <w:sz w:val="16"/>
                <w:szCs w:val="18"/>
              </w:rPr>
            </w:pPr>
            <w:r w:rsidRPr="00F97B2C">
              <w:rPr>
                <w:sz w:val="16"/>
                <w:szCs w:val="18"/>
              </w:rPr>
              <w:t>3.</w:t>
            </w:r>
          </w:p>
        </w:tc>
        <w:tc>
          <w:tcPr>
            <w:tcW w:w="3118" w:type="dxa"/>
            <w:vAlign w:val="center"/>
          </w:tcPr>
          <w:p w14:paraId="5A5E0E0C" w14:textId="77777777" w:rsidR="00425246" w:rsidRPr="00F97B2C" w:rsidRDefault="00425246" w:rsidP="00112D47">
            <w:pPr>
              <w:pStyle w:val="TekstTabeli"/>
              <w:rPr>
                <w:sz w:val="16"/>
                <w:szCs w:val="18"/>
              </w:rPr>
            </w:pPr>
            <w:r w:rsidRPr="00F97B2C">
              <w:rPr>
                <w:sz w:val="16"/>
                <w:szCs w:val="18"/>
                <w:lang w:val="pl-PL"/>
              </w:rPr>
              <w:t>Liczba uprawnień habilitacyjnych</w:t>
            </w:r>
          </w:p>
        </w:tc>
        <w:tc>
          <w:tcPr>
            <w:tcW w:w="5443" w:type="dxa"/>
            <w:vAlign w:val="center"/>
          </w:tcPr>
          <w:p w14:paraId="654DC82F" w14:textId="77777777" w:rsidR="00425246" w:rsidRPr="00F97B2C" w:rsidRDefault="00425246" w:rsidP="00112D47">
            <w:pPr>
              <w:pStyle w:val="TekstTabeli"/>
              <w:rPr>
                <w:sz w:val="16"/>
                <w:szCs w:val="18"/>
                <w:lang w:val="pl-PL"/>
              </w:rPr>
            </w:pPr>
            <w:r w:rsidRPr="00F97B2C">
              <w:rPr>
                <w:sz w:val="16"/>
                <w:szCs w:val="18"/>
                <w:lang w:val="pl-PL"/>
              </w:rPr>
              <w:t>Parametr najsilniej skorelowany z ogólną oceną w rankingu Perspektywy. Czynniki sprzyjające wyższym wartościom tego parametru w znacznym stopniu zależne od działań uczelni.</w:t>
            </w:r>
          </w:p>
        </w:tc>
      </w:tr>
      <w:tr w:rsidR="00425246" w:rsidRPr="00F97B2C" w14:paraId="4862DF24" w14:textId="77777777" w:rsidTr="00112D47">
        <w:trPr>
          <w:cantSplit/>
        </w:trPr>
        <w:tc>
          <w:tcPr>
            <w:tcW w:w="510" w:type="dxa"/>
            <w:vAlign w:val="center"/>
          </w:tcPr>
          <w:p w14:paraId="18DE266D" w14:textId="77777777" w:rsidR="00425246" w:rsidRPr="00F97B2C" w:rsidRDefault="00425246" w:rsidP="00112D47">
            <w:pPr>
              <w:pStyle w:val="TekstTabeli"/>
              <w:rPr>
                <w:sz w:val="16"/>
                <w:szCs w:val="18"/>
                <w:lang w:val="pl-PL"/>
              </w:rPr>
            </w:pPr>
            <w:r w:rsidRPr="00F97B2C">
              <w:rPr>
                <w:sz w:val="16"/>
                <w:szCs w:val="18"/>
              </w:rPr>
              <w:t>4.</w:t>
            </w:r>
          </w:p>
        </w:tc>
        <w:tc>
          <w:tcPr>
            <w:tcW w:w="3118" w:type="dxa"/>
            <w:vAlign w:val="center"/>
          </w:tcPr>
          <w:p w14:paraId="1D74E11E" w14:textId="77777777" w:rsidR="00425246" w:rsidRPr="00F97B2C" w:rsidRDefault="00425246" w:rsidP="00112D47">
            <w:pPr>
              <w:pStyle w:val="TekstTabeli"/>
              <w:rPr>
                <w:sz w:val="16"/>
                <w:szCs w:val="18"/>
                <w:lang w:val="pl-PL"/>
              </w:rPr>
            </w:pPr>
            <w:r w:rsidRPr="00F97B2C">
              <w:rPr>
                <w:sz w:val="16"/>
                <w:szCs w:val="18"/>
                <w:lang w:val="pl-PL"/>
              </w:rPr>
              <w:t>Ocena parametryczna</w:t>
            </w:r>
          </w:p>
        </w:tc>
        <w:tc>
          <w:tcPr>
            <w:tcW w:w="5443" w:type="dxa"/>
            <w:vAlign w:val="center"/>
          </w:tcPr>
          <w:p w14:paraId="27ECF43F" w14:textId="77777777" w:rsidR="00425246" w:rsidRPr="00F97B2C" w:rsidRDefault="00425246" w:rsidP="00112D47">
            <w:pPr>
              <w:pStyle w:val="TekstTabeli"/>
              <w:rPr>
                <w:sz w:val="16"/>
                <w:szCs w:val="18"/>
                <w:lang w:val="pl-PL"/>
              </w:rPr>
            </w:pPr>
            <w:r w:rsidRPr="00F97B2C">
              <w:rPr>
                <w:sz w:val="16"/>
                <w:szCs w:val="18"/>
                <w:lang w:val="pl-PL"/>
              </w:rPr>
              <w:t>Liczba i poziom uzyskanych ocen parametrycznych w ramach różnych dyscyplin nauki w procesie ewaluacji jakości działalności naukowej.</w:t>
            </w:r>
          </w:p>
        </w:tc>
      </w:tr>
      <w:tr w:rsidR="00425246" w:rsidRPr="00F97B2C" w14:paraId="48B70DCC" w14:textId="77777777" w:rsidTr="00112D47">
        <w:trPr>
          <w:cantSplit/>
        </w:trPr>
        <w:tc>
          <w:tcPr>
            <w:tcW w:w="510" w:type="dxa"/>
            <w:vAlign w:val="center"/>
          </w:tcPr>
          <w:p w14:paraId="14174225" w14:textId="77777777" w:rsidR="00425246" w:rsidRPr="00F97B2C" w:rsidRDefault="00425246" w:rsidP="00112D47">
            <w:pPr>
              <w:pStyle w:val="TekstTabeli"/>
              <w:rPr>
                <w:sz w:val="16"/>
                <w:szCs w:val="18"/>
              </w:rPr>
            </w:pPr>
            <w:r w:rsidRPr="00F97B2C">
              <w:rPr>
                <w:sz w:val="16"/>
                <w:szCs w:val="18"/>
              </w:rPr>
              <w:t>5.</w:t>
            </w:r>
          </w:p>
        </w:tc>
        <w:tc>
          <w:tcPr>
            <w:tcW w:w="3118" w:type="dxa"/>
            <w:vAlign w:val="center"/>
          </w:tcPr>
          <w:p w14:paraId="5B5145A7" w14:textId="77777777" w:rsidR="00425246" w:rsidRPr="00F97B2C" w:rsidRDefault="00425246" w:rsidP="00112D47">
            <w:pPr>
              <w:pStyle w:val="TekstTabeli"/>
              <w:rPr>
                <w:sz w:val="16"/>
                <w:szCs w:val="18"/>
              </w:rPr>
            </w:pPr>
            <w:r w:rsidRPr="00F97B2C">
              <w:rPr>
                <w:sz w:val="16"/>
                <w:szCs w:val="18"/>
                <w:lang w:val="pl-PL"/>
              </w:rPr>
              <w:t xml:space="preserve">Pozycja w rankingu </w:t>
            </w:r>
            <w:proofErr w:type="spellStart"/>
            <w:r w:rsidRPr="00F97B2C">
              <w:rPr>
                <w:sz w:val="16"/>
                <w:szCs w:val="18"/>
                <w:lang w:val="pl-PL"/>
              </w:rPr>
              <w:t>Webometrics</w:t>
            </w:r>
            <w:proofErr w:type="spellEnd"/>
          </w:p>
        </w:tc>
        <w:tc>
          <w:tcPr>
            <w:tcW w:w="5443" w:type="dxa"/>
            <w:vAlign w:val="center"/>
          </w:tcPr>
          <w:p w14:paraId="57EA0B0E" w14:textId="4B282799" w:rsidR="00425246" w:rsidRPr="00F97B2C" w:rsidRDefault="00425246" w:rsidP="00112D47">
            <w:pPr>
              <w:pStyle w:val="TekstTabeli"/>
              <w:rPr>
                <w:sz w:val="16"/>
                <w:szCs w:val="18"/>
                <w:lang w:val="pl-PL"/>
              </w:rPr>
            </w:pPr>
            <w:r w:rsidRPr="00F97B2C">
              <w:rPr>
                <w:sz w:val="16"/>
                <w:szCs w:val="18"/>
                <w:lang w:val="pl-PL"/>
              </w:rPr>
              <w:t>Wskaźnik niezwykle łatwy do monitorowania, wykazujący istotną korelację do poziom</w:t>
            </w:r>
            <w:del w:id="225" w:author="Tadeusz Szefler" w:date="2024-11-27T14:22:00Z" w16du:dateUtc="2024-11-27T13:22:00Z">
              <w:r w:rsidRPr="00F97B2C" w:rsidDel="00874108">
                <w:rPr>
                  <w:sz w:val="16"/>
                  <w:szCs w:val="18"/>
                  <w:lang w:val="pl-PL"/>
                </w:rPr>
                <w:delText>y</w:delText>
              </w:r>
            </w:del>
            <w:ins w:id="226" w:author="Tadeusz Szefler" w:date="2024-11-27T14:22:00Z" w16du:dateUtc="2024-11-27T13:22:00Z">
              <w:r w:rsidR="00874108">
                <w:rPr>
                  <w:sz w:val="16"/>
                  <w:szCs w:val="18"/>
                  <w:lang w:val="pl-PL"/>
                </w:rPr>
                <w:t>u</w:t>
              </w:r>
            </w:ins>
            <w:r w:rsidRPr="00F97B2C">
              <w:rPr>
                <w:sz w:val="16"/>
                <w:szCs w:val="18"/>
                <w:lang w:val="pl-PL"/>
              </w:rPr>
              <w:t xml:space="preserve"> zatrudnienia absolwentów uczelni technicznych po 3 latach od zakończenia studiów</w:t>
            </w:r>
          </w:p>
        </w:tc>
      </w:tr>
      <w:tr w:rsidR="00425246" w:rsidRPr="00F97B2C" w14:paraId="26DF2174" w14:textId="77777777" w:rsidTr="00112D47">
        <w:trPr>
          <w:cantSplit/>
        </w:trPr>
        <w:tc>
          <w:tcPr>
            <w:tcW w:w="510" w:type="dxa"/>
            <w:vAlign w:val="center"/>
          </w:tcPr>
          <w:p w14:paraId="319932A9" w14:textId="77777777" w:rsidR="00425246" w:rsidRPr="00F97B2C" w:rsidRDefault="00425246" w:rsidP="00112D47">
            <w:pPr>
              <w:pStyle w:val="TekstTabeli"/>
              <w:rPr>
                <w:sz w:val="16"/>
                <w:szCs w:val="18"/>
              </w:rPr>
            </w:pPr>
            <w:r w:rsidRPr="00F97B2C">
              <w:rPr>
                <w:sz w:val="16"/>
                <w:szCs w:val="18"/>
              </w:rPr>
              <w:t>6.</w:t>
            </w:r>
          </w:p>
        </w:tc>
        <w:tc>
          <w:tcPr>
            <w:tcW w:w="3118" w:type="dxa"/>
            <w:vAlign w:val="center"/>
          </w:tcPr>
          <w:p w14:paraId="5D395848" w14:textId="77777777" w:rsidR="00425246" w:rsidRPr="00F97B2C" w:rsidRDefault="00425246" w:rsidP="00112D47">
            <w:pPr>
              <w:pStyle w:val="TekstTabeli"/>
              <w:rPr>
                <w:sz w:val="16"/>
                <w:szCs w:val="18"/>
              </w:rPr>
            </w:pPr>
            <w:r w:rsidRPr="00F97B2C">
              <w:rPr>
                <w:sz w:val="16"/>
                <w:szCs w:val="18"/>
                <w:lang w:val="pl-PL"/>
              </w:rPr>
              <w:t>Uznanie międzynarodowe (Perspektywy)</w:t>
            </w:r>
          </w:p>
        </w:tc>
        <w:tc>
          <w:tcPr>
            <w:tcW w:w="5443" w:type="dxa"/>
            <w:vAlign w:val="center"/>
          </w:tcPr>
          <w:p w14:paraId="7BFCA8A8" w14:textId="77777777" w:rsidR="00425246" w:rsidRPr="00F97B2C" w:rsidRDefault="00425246" w:rsidP="00112D47">
            <w:pPr>
              <w:pStyle w:val="TekstTabeli"/>
              <w:rPr>
                <w:sz w:val="16"/>
                <w:szCs w:val="18"/>
                <w:lang w:val="pl-PL"/>
              </w:rPr>
            </w:pPr>
            <w:r w:rsidRPr="00F97B2C">
              <w:rPr>
                <w:sz w:val="16"/>
                <w:szCs w:val="18"/>
                <w:lang w:val="pl-PL"/>
              </w:rPr>
              <w:t>Ocena pozycji uczelni w rankingach globalnych (silna korelacja z oceną ogólną w rankingu Perspektywy)</w:t>
            </w:r>
          </w:p>
        </w:tc>
      </w:tr>
      <w:tr w:rsidR="00425246" w:rsidRPr="00F97B2C" w14:paraId="3DE81F78" w14:textId="77777777" w:rsidTr="00112D47">
        <w:trPr>
          <w:cantSplit/>
        </w:trPr>
        <w:tc>
          <w:tcPr>
            <w:tcW w:w="510" w:type="dxa"/>
            <w:vAlign w:val="center"/>
          </w:tcPr>
          <w:p w14:paraId="591332AF" w14:textId="77777777" w:rsidR="00425246" w:rsidRPr="00F97B2C" w:rsidRDefault="00425246" w:rsidP="00112D47">
            <w:pPr>
              <w:pStyle w:val="TekstTabeli"/>
              <w:rPr>
                <w:sz w:val="16"/>
                <w:szCs w:val="18"/>
                <w:lang w:val="pl-PL"/>
              </w:rPr>
            </w:pPr>
            <w:r w:rsidRPr="00F97B2C">
              <w:rPr>
                <w:sz w:val="16"/>
                <w:szCs w:val="18"/>
              </w:rPr>
              <w:t>7.</w:t>
            </w:r>
          </w:p>
        </w:tc>
        <w:tc>
          <w:tcPr>
            <w:tcW w:w="3118" w:type="dxa"/>
            <w:vAlign w:val="center"/>
          </w:tcPr>
          <w:p w14:paraId="508C51B8" w14:textId="77777777" w:rsidR="00425246" w:rsidRPr="00F97B2C" w:rsidRDefault="00425246" w:rsidP="00112D47">
            <w:pPr>
              <w:pStyle w:val="TekstTabeli"/>
              <w:rPr>
                <w:sz w:val="16"/>
                <w:szCs w:val="18"/>
                <w:lang w:val="pl-PL"/>
              </w:rPr>
            </w:pPr>
            <w:r w:rsidRPr="00F97B2C">
              <w:rPr>
                <w:sz w:val="16"/>
                <w:szCs w:val="18"/>
                <w:lang w:val="pl-PL"/>
              </w:rPr>
              <w:t>WOP na podstawie rankingu Perspektywy</w:t>
            </w:r>
          </w:p>
        </w:tc>
        <w:tc>
          <w:tcPr>
            <w:tcW w:w="5443" w:type="dxa"/>
            <w:vAlign w:val="center"/>
          </w:tcPr>
          <w:p w14:paraId="3227DA22" w14:textId="0E668A26" w:rsidR="00425246" w:rsidRPr="00F97B2C" w:rsidRDefault="00425246" w:rsidP="00112D47">
            <w:pPr>
              <w:pStyle w:val="TekstTabeli"/>
              <w:rPr>
                <w:sz w:val="16"/>
                <w:szCs w:val="18"/>
                <w:lang w:val="pl-PL"/>
              </w:rPr>
            </w:pPr>
            <w:r w:rsidRPr="00F97B2C">
              <w:rPr>
                <w:sz w:val="16"/>
                <w:szCs w:val="18"/>
                <w:lang w:val="pl-PL"/>
              </w:rPr>
              <w:t>Wskaźnik Oceny Punktowej, niepublikowany wskaźnik oceny ważonej szczegółowych parametrów oceny w rankingu Perspektywy</w:t>
            </w:r>
          </w:p>
        </w:tc>
      </w:tr>
      <w:tr w:rsidR="00425246" w:rsidRPr="00F97B2C" w14:paraId="26749175" w14:textId="77777777" w:rsidTr="00112D47">
        <w:trPr>
          <w:cantSplit/>
        </w:trPr>
        <w:tc>
          <w:tcPr>
            <w:tcW w:w="510" w:type="dxa"/>
            <w:vAlign w:val="center"/>
          </w:tcPr>
          <w:p w14:paraId="0D0C25A0" w14:textId="77777777" w:rsidR="00425246" w:rsidRPr="00F97B2C" w:rsidRDefault="00425246" w:rsidP="00112D47">
            <w:pPr>
              <w:pStyle w:val="TekstTabeli"/>
              <w:rPr>
                <w:sz w:val="16"/>
                <w:szCs w:val="18"/>
              </w:rPr>
            </w:pPr>
            <w:r w:rsidRPr="00F97B2C">
              <w:rPr>
                <w:sz w:val="16"/>
                <w:szCs w:val="18"/>
              </w:rPr>
              <w:t>8.</w:t>
            </w:r>
          </w:p>
        </w:tc>
        <w:tc>
          <w:tcPr>
            <w:tcW w:w="3118" w:type="dxa"/>
            <w:vAlign w:val="center"/>
          </w:tcPr>
          <w:p w14:paraId="260C153D" w14:textId="2551A603" w:rsidR="00425246" w:rsidRPr="00F97B2C" w:rsidRDefault="00425246" w:rsidP="00112D47">
            <w:pPr>
              <w:pStyle w:val="TekstTabeli"/>
              <w:rPr>
                <w:sz w:val="16"/>
                <w:szCs w:val="18"/>
                <w:lang w:val="pl-PL"/>
              </w:rPr>
            </w:pPr>
            <w:r w:rsidRPr="00F97B2C">
              <w:rPr>
                <w:sz w:val="16"/>
                <w:szCs w:val="18"/>
                <w:lang w:val="pl-PL"/>
              </w:rPr>
              <w:t>Poziom zarobków absolwentów po 3</w:t>
            </w:r>
            <w:del w:id="227" w:author="Tadeusz Szefler" w:date="2024-11-27T14:23:00Z" w16du:dateUtc="2024-11-27T13:23:00Z">
              <w:r w:rsidRPr="00F97B2C" w:rsidDel="00874108">
                <w:rPr>
                  <w:sz w:val="16"/>
                  <w:szCs w:val="18"/>
                  <w:lang w:val="pl-PL"/>
                </w:rPr>
                <w:delText>.</w:delText>
              </w:r>
            </w:del>
            <w:r w:rsidRPr="00F97B2C">
              <w:rPr>
                <w:sz w:val="16"/>
                <w:szCs w:val="18"/>
                <w:lang w:val="pl-PL"/>
              </w:rPr>
              <w:t xml:space="preserve"> latach od zakończenia studiów</w:t>
            </w:r>
          </w:p>
        </w:tc>
        <w:tc>
          <w:tcPr>
            <w:tcW w:w="5443" w:type="dxa"/>
            <w:vAlign w:val="center"/>
          </w:tcPr>
          <w:p w14:paraId="38977BC9" w14:textId="77777777" w:rsidR="00425246" w:rsidRPr="00F97B2C" w:rsidRDefault="00425246" w:rsidP="00112D47">
            <w:pPr>
              <w:pStyle w:val="TekstTabeli"/>
              <w:rPr>
                <w:sz w:val="16"/>
                <w:szCs w:val="18"/>
                <w:lang w:val="pl-PL"/>
              </w:rPr>
            </w:pPr>
            <w:r w:rsidRPr="00F97B2C">
              <w:rPr>
                <w:sz w:val="16"/>
                <w:szCs w:val="18"/>
                <w:lang w:val="pl-PL"/>
              </w:rPr>
              <w:t>Na podstawie ogólnopolskiego badania ELA, a w przypadku braku dostępności wyników na podstawie własnych badań</w:t>
            </w:r>
          </w:p>
        </w:tc>
      </w:tr>
      <w:tr w:rsidR="00425246" w:rsidRPr="00F97B2C" w14:paraId="40BF51FA" w14:textId="77777777" w:rsidTr="00112D47">
        <w:trPr>
          <w:cantSplit/>
        </w:trPr>
        <w:tc>
          <w:tcPr>
            <w:tcW w:w="510" w:type="dxa"/>
            <w:vAlign w:val="center"/>
          </w:tcPr>
          <w:p w14:paraId="60FCFB43" w14:textId="77777777" w:rsidR="00425246" w:rsidRPr="00F97B2C" w:rsidRDefault="00425246" w:rsidP="00112D47">
            <w:pPr>
              <w:pStyle w:val="TekstTabeli"/>
              <w:rPr>
                <w:sz w:val="16"/>
                <w:szCs w:val="18"/>
              </w:rPr>
            </w:pPr>
            <w:r w:rsidRPr="00F97B2C">
              <w:rPr>
                <w:sz w:val="16"/>
                <w:szCs w:val="18"/>
              </w:rPr>
              <w:t>9.</w:t>
            </w:r>
          </w:p>
        </w:tc>
        <w:tc>
          <w:tcPr>
            <w:tcW w:w="3118" w:type="dxa"/>
            <w:vAlign w:val="center"/>
          </w:tcPr>
          <w:p w14:paraId="6440174C" w14:textId="50E980FA" w:rsidR="00425246" w:rsidRPr="00F97B2C" w:rsidRDefault="00425246" w:rsidP="00112D47">
            <w:pPr>
              <w:pStyle w:val="TekstTabeli"/>
              <w:rPr>
                <w:sz w:val="16"/>
                <w:szCs w:val="18"/>
                <w:lang w:val="pl-PL"/>
              </w:rPr>
            </w:pPr>
            <w:r w:rsidRPr="00F97B2C">
              <w:rPr>
                <w:sz w:val="16"/>
                <w:szCs w:val="18"/>
                <w:lang w:val="pl-PL"/>
              </w:rPr>
              <w:t>Stopa zatrudnienia absolwentów po 3</w:t>
            </w:r>
            <w:del w:id="228" w:author="Tadeusz Szefler" w:date="2024-11-27T14:23:00Z" w16du:dateUtc="2024-11-27T13:23:00Z">
              <w:r w:rsidRPr="00F97B2C" w:rsidDel="00874108">
                <w:rPr>
                  <w:sz w:val="16"/>
                  <w:szCs w:val="18"/>
                  <w:lang w:val="pl-PL"/>
                </w:rPr>
                <w:delText>.</w:delText>
              </w:r>
            </w:del>
            <w:r w:rsidRPr="00F97B2C">
              <w:rPr>
                <w:sz w:val="16"/>
                <w:szCs w:val="18"/>
                <w:lang w:val="pl-PL"/>
              </w:rPr>
              <w:t xml:space="preserve"> latach od zakończenia studiów</w:t>
            </w:r>
          </w:p>
        </w:tc>
        <w:tc>
          <w:tcPr>
            <w:tcW w:w="5443" w:type="dxa"/>
            <w:vAlign w:val="center"/>
          </w:tcPr>
          <w:p w14:paraId="09CAB646" w14:textId="77777777" w:rsidR="00425246" w:rsidRPr="00F97B2C" w:rsidRDefault="00425246" w:rsidP="00112D47">
            <w:pPr>
              <w:pStyle w:val="TekstTabeli"/>
              <w:rPr>
                <w:sz w:val="16"/>
                <w:szCs w:val="18"/>
                <w:lang w:val="pl-PL"/>
              </w:rPr>
            </w:pPr>
            <w:r w:rsidRPr="00F97B2C">
              <w:rPr>
                <w:sz w:val="16"/>
                <w:szCs w:val="18"/>
                <w:lang w:val="pl-PL"/>
              </w:rPr>
              <w:t>Na podstawie ogólnopolskiego badania ELA, a w przypadku braku dostępności wyników na podstawie własnych badań</w:t>
            </w:r>
          </w:p>
        </w:tc>
      </w:tr>
      <w:tr w:rsidR="00425246" w:rsidRPr="00F97B2C" w14:paraId="16059050" w14:textId="77777777" w:rsidTr="00112D47">
        <w:trPr>
          <w:cantSplit/>
        </w:trPr>
        <w:tc>
          <w:tcPr>
            <w:tcW w:w="510" w:type="dxa"/>
            <w:vAlign w:val="center"/>
          </w:tcPr>
          <w:p w14:paraId="06B8C6A8" w14:textId="77777777" w:rsidR="00425246" w:rsidRPr="00F97B2C" w:rsidRDefault="00425246" w:rsidP="00112D47">
            <w:pPr>
              <w:pStyle w:val="TekstTabeli"/>
              <w:keepNext/>
              <w:rPr>
                <w:sz w:val="16"/>
                <w:szCs w:val="18"/>
              </w:rPr>
            </w:pPr>
            <w:r w:rsidRPr="00F97B2C">
              <w:rPr>
                <w:sz w:val="16"/>
                <w:szCs w:val="18"/>
              </w:rPr>
              <w:t>10.</w:t>
            </w:r>
          </w:p>
        </w:tc>
        <w:tc>
          <w:tcPr>
            <w:tcW w:w="3118" w:type="dxa"/>
            <w:vAlign w:val="center"/>
          </w:tcPr>
          <w:p w14:paraId="79A9BE8B" w14:textId="77777777" w:rsidR="00425246" w:rsidRPr="00F97B2C" w:rsidRDefault="00425246" w:rsidP="00112D47">
            <w:pPr>
              <w:pStyle w:val="TekstTabeli"/>
              <w:keepNext/>
              <w:rPr>
                <w:sz w:val="16"/>
                <w:szCs w:val="18"/>
                <w:lang w:val="pl-PL"/>
              </w:rPr>
            </w:pPr>
            <w:r w:rsidRPr="00F97B2C">
              <w:rPr>
                <w:sz w:val="16"/>
                <w:szCs w:val="18"/>
                <w:lang w:val="pl-PL"/>
              </w:rPr>
              <w:t>Wskaźnik prestiżu rankingu Perspektywy</w:t>
            </w:r>
          </w:p>
        </w:tc>
        <w:tc>
          <w:tcPr>
            <w:tcW w:w="5443" w:type="dxa"/>
            <w:vAlign w:val="center"/>
          </w:tcPr>
          <w:p w14:paraId="7FFFDE71" w14:textId="77777777" w:rsidR="00425246" w:rsidRPr="00F97B2C" w:rsidRDefault="00425246" w:rsidP="00112D47">
            <w:pPr>
              <w:pStyle w:val="TekstTabeli"/>
              <w:keepNext/>
              <w:rPr>
                <w:sz w:val="16"/>
                <w:szCs w:val="18"/>
                <w:lang w:val="pl-PL"/>
              </w:rPr>
            </w:pPr>
            <w:r w:rsidRPr="00F97B2C">
              <w:rPr>
                <w:sz w:val="16"/>
                <w:szCs w:val="18"/>
                <w:lang w:val="pl-PL"/>
              </w:rPr>
              <w:t>Ocena na podstawie badania ankietowego wykonywanego wśród kadry akademickiej w Polsce przez Fundację Edukacyjną „Perspektywy” oraz parametru „uznanie międzynarodowe”</w:t>
            </w:r>
          </w:p>
        </w:tc>
      </w:tr>
    </w:tbl>
    <w:p w14:paraId="6E7DF8E5" w14:textId="77777777" w:rsidR="00425246" w:rsidRPr="00D95B07" w:rsidRDefault="00425246" w:rsidP="00425246">
      <w:pPr>
        <w:pStyle w:val="rdo"/>
        <w:rPr>
          <w:lang w:val="pl-PL"/>
        </w:rPr>
      </w:pPr>
      <w:r w:rsidRPr="00D95B07">
        <w:rPr>
          <w:lang w:val="pl-PL"/>
        </w:rPr>
        <w:t>Źródło: opracowanie własne</w:t>
      </w:r>
    </w:p>
    <w:p w14:paraId="1DEA5471" w14:textId="1F8B148A" w:rsidR="00F12A13" w:rsidRPr="008A674C" w:rsidRDefault="005E46E1" w:rsidP="008A674C">
      <w:r>
        <w:t>Na uwagę zwraca miara liczby uprawnień habilitacyjnych. Z analiz wynika, że ten parametr wykazuje bardzo silną korelację z wartościami WOP</w:t>
      </w:r>
      <w:ins w:id="229" w:author="Tadeusz Szefler" w:date="2024-11-27T14:24:00Z" w16du:dateUtc="2024-11-27T13:24:00Z">
        <w:r w:rsidR="003D2F5C">
          <w:t>,</w:t>
        </w:r>
      </w:ins>
      <w:r>
        <w:t xml:space="preserve"> będącymi odpowiednikiem oceny rankingowej (0,9607). Ta korelacja jest najsilniejszą spośród wszystkich przebadanych korelacji parametrów szczegółowych z oceną ogólną Rankingu. </w:t>
      </w:r>
      <w:r w:rsidR="00425246">
        <w:t>Przedstawione w Tabeli </w:t>
      </w:r>
      <w:r>
        <w:t>1</w:t>
      </w:r>
      <w:r w:rsidR="00066975">
        <w:t>0</w:t>
      </w:r>
      <w:r w:rsidR="00425246">
        <w:t xml:space="preserve"> rekomendowane wskaźniki stanowią podsumowanie analiz wyników przeprowadzonych badań z uwzględnieniem kontekstu publicznych uczelni technicznych. Warto jednak traktować te rekomendacje jako wstępną wskazówkę w</w:t>
      </w:r>
      <w:r w:rsidR="00066975">
        <w:t> </w:t>
      </w:r>
      <w:r w:rsidR="00425246">
        <w:t xml:space="preserve">zakresie miar pomocnych do stosowania przy doskonaleniu systemu zarządzania jakością uczelni przy pomocy proponowanego modelu SSDQM. </w:t>
      </w:r>
      <w:r w:rsidR="00B97E7A" w:rsidRPr="008C71AF">
        <w:t>Jak to zaprezentowano poprzez przykład przedstawionych miar i wskaźników odnoszących się do jakości metody pomiaru</w:t>
      </w:r>
      <w:ins w:id="230" w:author="Tadeusz Szefler" w:date="2024-11-27T14:24:00Z" w16du:dateUtc="2024-11-27T13:24:00Z">
        <w:r w:rsidR="003D2F5C">
          <w:t>,</w:t>
        </w:r>
      </w:ins>
      <w:r w:rsidR="00B97E7A" w:rsidRPr="008C71AF">
        <w:t xml:space="preserve"> powinny </w:t>
      </w:r>
      <w:ins w:id="231" w:author="Tadeusz Szefler" w:date="2024-11-27T14:24:00Z" w16du:dateUtc="2024-11-27T13:24:00Z">
        <w:r w:rsidR="003D2F5C">
          <w:t xml:space="preserve">one </w:t>
        </w:r>
      </w:ins>
      <w:r w:rsidR="00B97E7A" w:rsidRPr="008C71AF">
        <w:t>uwzględniać różne sposoby pozyskiwania informacji na temat poziomu oferowanych przez instytucję akademicką usług oraz innych efektów jej działań. Poza metodami ilościowymi, do których należą m. in. autorskie propozycje wskaźników SSI oraz IWRA, w celu pozyskania użytecznych danych wejściowych do procesów doskonalenia należy korzystać również z</w:t>
      </w:r>
      <w:r w:rsidR="00B97E7A">
        <w:t> </w:t>
      </w:r>
      <w:r w:rsidR="00B97E7A" w:rsidRPr="008C71AF">
        <w:t xml:space="preserve">metod jakościowych. Pozwoli to na bardziej dogłębne rozpoznanie zjawisk zbadanych przy wykorzystaniu </w:t>
      </w:r>
      <w:r>
        <w:t xml:space="preserve">pomiaru </w:t>
      </w:r>
      <w:r w:rsidR="00B97E7A" w:rsidRPr="008C71AF">
        <w:t>SSI i może znacznie zwiększyć skuteczność podejmowanych działań doskonalących.</w:t>
      </w:r>
    </w:p>
    <w:p w14:paraId="3EED7037" w14:textId="6C357788" w:rsidR="003776DF" w:rsidRPr="00067CA7" w:rsidRDefault="003776DF" w:rsidP="00F64C76">
      <w:pPr>
        <w:pStyle w:val="Nagwek1"/>
        <w:numPr>
          <w:ilvl w:val="0"/>
          <w:numId w:val="0"/>
        </w:numPr>
        <w:ind w:left="432"/>
      </w:pPr>
      <w:bookmarkStart w:id="232" w:name="_Toc164801036"/>
      <w:bookmarkStart w:id="233" w:name="_Toc168903299"/>
      <w:bookmarkStart w:id="234" w:name="_Toc183277615"/>
      <w:bookmarkEnd w:id="16"/>
      <w:bookmarkEnd w:id="17"/>
      <w:r w:rsidRPr="00067CA7">
        <w:t>Podsumowanie</w:t>
      </w:r>
      <w:bookmarkEnd w:id="232"/>
      <w:bookmarkEnd w:id="233"/>
      <w:bookmarkEnd w:id="234"/>
    </w:p>
    <w:p w14:paraId="2A44EF5A" w14:textId="199A2281" w:rsidR="00774C95" w:rsidRDefault="00774C95" w:rsidP="00774C95">
      <w:r>
        <w:t>Analizy i badania przeprowadzone w ramach niniejszej pracy pozwoliły na zaprezentowanie szerokiego spektrum aspektów stanowiących o specyfice organizacji</w:t>
      </w:r>
      <w:r w:rsidR="00C20097">
        <w:t>,</w:t>
      </w:r>
      <w:r>
        <w:t xml:space="preserve"> jakimi są uczelnie, ze szczególnym uwzględnieniem polskich uczelni technicznych.</w:t>
      </w:r>
      <w:r w:rsidR="000C6C7B">
        <w:t xml:space="preserve"> Przedstawienie tych zagadnień w aspekcie zarządzania jakością oraz stosow</w:t>
      </w:r>
      <w:r w:rsidR="00C20097">
        <w:t>n</w:t>
      </w:r>
      <w:r w:rsidR="000C6C7B">
        <w:t xml:space="preserve">ej do realiów uczelni idei </w:t>
      </w:r>
      <w:proofErr w:type="spellStart"/>
      <w:r w:rsidR="000C6C7B">
        <w:t>interesariuszocetryzmu</w:t>
      </w:r>
      <w:proofErr w:type="spellEnd"/>
      <w:r w:rsidR="000C6C7B">
        <w:t xml:space="preserve"> stanowi oryginalną syntezę wniosków wynikających z teorii zarządzania jakością oraz menedżerskich teorii interesariuszy.</w:t>
      </w:r>
    </w:p>
    <w:p w14:paraId="6F98940C" w14:textId="2DCB3C19" w:rsidR="00982346" w:rsidRDefault="0065065D" w:rsidP="000C6C7B">
      <w:r>
        <w:t xml:space="preserve">Spośród postawionych pytań badawczych udało się uzyskać przynajmniej częściowe odpowiedzi na każde z nich. </w:t>
      </w:r>
      <w:r w:rsidR="000C6C7B">
        <w:t>W odniesieniu do pytania badawczego nr 1</w:t>
      </w:r>
      <w:r w:rsidR="00C20097">
        <w:t xml:space="preserve"> – </w:t>
      </w:r>
      <w:r w:rsidR="00C20097" w:rsidRPr="00C37BF8">
        <w:rPr>
          <w:i/>
          <w:iCs/>
        </w:rPr>
        <w:t xml:space="preserve">Jak </w:t>
      </w:r>
      <w:r w:rsidRPr="00C37BF8">
        <w:rPr>
          <w:i/>
          <w:iCs/>
        </w:rPr>
        <w:t>różni interesariusze uczelni postrzegają cel istnienia uniwersytetów?</w:t>
      </w:r>
      <w:r w:rsidR="000C6C7B">
        <w:t xml:space="preserve"> </w:t>
      </w:r>
      <w:r w:rsidR="004A3B97">
        <w:t xml:space="preserve">– </w:t>
      </w:r>
      <w:r w:rsidR="000C6C7B">
        <w:t>należy zauważyć, że b</w:t>
      </w:r>
      <w:r>
        <w:t xml:space="preserve">ardzo </w:t>
      </w:r>
      <w:r w:rsidR="000C6C7B">
        <w:t>wiele spośród</w:t>
      </w:r>
      <w:r>
        <w:t xml:space="preserve"> odpowiedzi </w:t>
      </w:r>
      <w:r w:rsidR="000C6C7B">
        <w:t xml:space="preserve">udzielonych przez respondentów wywiadów pogłębionych </w:t>
      </w:r>
      <w:r>
        <w:t>dotyczył</w:t>
      </w:r>
      <w:r w:rsidR="000C6C7B">
        <w:t>o</w:t>
      </w:r>
      <w:r>
        <w:t xml:space="preserve"> różnych aspektów kształcenia, pomijając drugą i trzecią misj</w:t>
      </w:r>
      <w:r w:rsidR="00982346">
        <w:t>ę</w:t>
      </w:r>
      <w:r>
        <w:t xml:space="preserve"> </w:t>
      </w:r>
      <w:r w:rsidR="00982346">
        <w:t xml:space="preserve">uniwersytetu. Różnice między respondentami rysowały się nie tyle </w:t>
      </w:r>
      <w:r w:rsidR="000C6C7B">
        <w:t>na tle</w:t>
      </w:r>
      <w:r w:rsidR="00982346">
        <w:t xml:space="preserve"> przynależności do różnych grup interesariuszy, </w:t>
      </w:r>
      <w:r w:rsidR="000C6C7B">
        <w:t>co</w:t>
      </w:r>
      <w:r w:rsidR="00982346">
        <w:t xml:space="preserve"> raczej odzwierciedlały osobiste profesjonalne lub prywatne zorientowanie w problematyce systemu kształcenia wyższego i dylematach dotyczących ostatniej reformy systemu szkolnictwa wyższego w Polsce.</w:t>
      </w:r>
      <w:r w:rsidR="000C6C7B">
        <w:t xml:space="preserve"> W zakresie tematyki pytania nr </w:t>
      </w:r>
      <w:r>
        <w:t>2</w:t>
      </w:r>
      <w:r w:rsidR="004A3B97">
        <w:t xml:space="preserve"> – </w:t>
      </w:r>
      <w:r w:rsidR="004A3B97" w:rsidRPr="00C37BF8">
        <w:rPr>
          <w:i/>
          <w:iCs/>
        </w:rPr>
        <w:t xml:space="preserve">Jak </w:t>
      </w:r>
      <w:r w:rsidRPr="00C37BF8">
        <w:rPr>
          <w:i/>
          <w:iCs/>
        </w:rPr>
        <w:t>różni interesariusze postrzegają znaczenie różnych grup interesariuszy uniwersytetów?</w:t>
      </w:r>
      <w:r w:rsidR="000C6C7B">
        <w:t xml:space="preserve"> </w:t>
      </w:r>
      <w:r w:rsidR="004A3B97">
        <w:t xml:space="preserve">– </w:t>
      </w:r>
      <w:r w:rsidR="000C6C7B">
        <w:t>o</w:t>
      </w:r>
      <w:r w:rsidR="00982346">
        <w:t>dpowiedzi respondentów były zgodne z dominującym poglądem w literaturze dotyczącej szkolnictwa wyższego (szczególnie anglosaskiej)</w:t>
      </w:r>
      <w:r w:rsidR="004A3B97">
        <w:t>,</w:t>
      </w:r>
      <w:r w:rsidR="00982346">
        <w:t xml:space="preserve"> wskazując studentów jako najistotniejszą spośród grup interesariuszy. Takie przekonanie również zostało odnotowane w ramach </w:t>
      </w:r>
      <w:r w:rsidR="000C6C7B">
        <w:t xml:space="preserve">analiz wyników </w:t>
      </w:r>
      <w:r w:rsidR="00982346">
        <w:t xml:space="preserve">przeprowadzonych badań ilościowych (ankiety, statystyki z przeglądu literatury). Kolejne istotne spostrzeżenie dotyczące grup interesariuszy i ich opinii to fakt, iż absolwenci są grupą interesariuszy najpowszechniej występującą jako równoległa z innymi grupami. Znaczna większość osób stanowiących istotnych interesariuszy uczelni posiada wykształcenie wyższe, co oznacza równoczesną przynależność do grona absolwentów. W odniesieniu do badania pojedynczej uczelni ci interesariusze mogą być absolwentami innych uniwersytetów, lecz </w:t>
      </w:r>
      <w:r w:rsidR="00EE5D53">
        <w:t xml:space="preserve">jednocześnie </w:t>
      </w:r>
      <w:r w:rsidR="00982346">
        <w:t>ich opinie są kształtowane z perspektywy doświadczenia charakterystycznego dla absolwentów</w:t>
      </w:r>
      <w:r w:rsidR="00EE5D53">
        <w:t xml:space="preserve"> oraz pod wpływem osobist</w:t>
      </w:r>
      <w:r w:rsidR="004A3B97">
        <w:t>ego</w:t>
      </w:r>
      <w:r w:rsidR="00EE5D53">
        <w:t xml:space="preserve"> doświadcze</w:t>
      </w:r>
      <w:r w:rsidR="004A3B97">
        <w:t>nia</w:t>
      </w:r>
      <w:r w:rsidR="00EE5D53">
        <w:t xml:space="preserve"> większych lub mniejszych sukcesów osiągniętych po studiach.</w:t>
      </w:r>
    </w:p>
    <w:p w14:paraId="4D228051" w14:textId="1F1086C9" w:rsidR="0065065D" w:rsidRPr="00774C95" w:rsidRDefault="00EE5D53" w:rsidP="003077E3">
      <w:pPr>
        <w:ind w:firstLine="0"/>
      </w:pPr>
      <w:r>
        <w:t xml:space="preserve">Odpowiedzi na pytanie </w:t>
      </w:r>
      <w:r w:rsidR="004B7E23">
        <w:t>nr 3</w:t>
      </w:r>
      <w:r w:rsidR="004A3B97">
        <w:t xml:space="preserve"> – </w:t>
      </w:r>
      <w:r w:rsidR="004A3B97" w:rsidRPr="00C37BF8">
        <w:rPr>
          <w:i/>
          <w:iCs/>
        </w:rPr>
        <w:t xml:space="preserve">Jakie </w:t>
      </w:r>
      <w:r w:rsidR="004B7E23" w:rsidRPr="00C37BF8">
        <w:rPr>
          <w:i/>
          <w:iCs/>
        </w:rPr>
        <w:t>wyniki uzyskują najlepsze uczelnie techniczne w Polsce?</w:t>
      </w:r>
      <w:r w:rsidR="004A3B97">
        <w:t xml:space="preserve"> –</w:t>
      </w:r>
      <w:r w:rsidR="004B7E23">
        <w:t xml:space="preserve"> </w:t>
      </w:r>
      <w:r>
        <w:t xml:space="preserve">nie zostały wsparte wynikami własnych badań ankietowych ze względu na </w:t>
      </w:r>
      <w:r w:rsidR="004B7E23">
        <w:t>napotkane</w:t>
      </w:r>
      <w:r>
        <w:t xml:space="preserve"> ograniczenia. Jednak w ramach badań związanych z analizą danych zewnętrznych (rankingi uczelni, ELA) udało się zidentyfikować wartoś</w:t>
      </w:r>
      <w:r w:rsidR="004A3B97">
        <w:t>ci</w:t>
      </w:r>
      <w:r>
        <w:t xml:space="preserve"> charakterystyczne dla najlepszych uczelni technicznych w ramach badania korelacji pomiędzy faktem klasyfikowania uczelni jako techniczn</w:t>
      </w:r>
      <w:r w:rsidR="004A3B97">
        <w:t>a</w:t>
      </w:r>
      <w:r>
        <w:t xml:space="preserve"> a wynikami w odpowiednich klasyfikacjach.</w:t>
      </w:r>
      <w:r w:rsidR="004B7E23">
        <w:t xml:space="preserve"> Natomiast na podstawie przeprowadzonych badań jakościowych stwierdzono istnienie opinii wskazujących na wyższą reputację absolwentów uczelni technicznych od absolwentów uczelni, które nie są klasyfikowane jako techniczne. Tu ograniczeniem był</w:t>
      </w:r>
      <w:r w:rsidR="004A3B97">
        <w:t xml:space="preserve"> fakt</w:t>
      </w:r>
      <w:r w:rsidR="004B7E23">
        <w:t xml:space="preserve">, że wielu respondentów ma bezpośrednie doświadczenia z absolwentami w ramach konkretnej branży, a w wielu z nich nie ma możliwości szerokiego porównania absolwentów uczelni technicznych i nietechnicznych, gdyż przygotowanie do konkretnego zawodu wiąże się z ukończeniem konkretnego rodzaju uczelni. Te wstępne sugestie dla odpowiedzi na pytanie nr </w:t>
      </w:r>
      <w:r w:rsidR="0065065D">
        <w:t>4</w:t>
      </w:r>
      <w:r w:rsidR="004A3B97">
        <w:t xml:space="preserve"> – </w:t>
      </w:r>
      <w:r w:rsidR="004A3B97" w:rsidRPr="00C37BF8">
        <w:rPr>
          <w:i/>
          <w:iCs/>
        </w:rPr>
        <w:t>C</w:t>
      </w:r>
      <w:r w:rsidR="0065065D" w:rsidRPr="00C37BF8">
        <w:rPr>
          <w:i/>
          <w:iCs/>
        </w:rPr>
        <w:t>zy usługi publicznych uczelni technicznych są oceniane wyżej niż wyniki pozostałych polskich uczelni?</w:t>
      </w:r>
      <w:r w:rsidR="004B7E23">
        <w:t xml:space="preserve"> </w:t>
      </w:r>
      <w:r w:rsidR="00C37BF8">
        <w:t>– z</w:t>
      </w:r>
      <w:r w:rsidR="004B7E23">
        <w:t>nalazły swoje częściowe potwierdzenie n</w:t>
      </w:r>
      <w:r w:rsidR="00A4701A">
        <w:t>a podstawie analizy danych z</w:t>
      </w:r>
      <w:r w:rsidR="004B7E23">
        <w:t> </w:t>
      </w:r>
      <w:r w:rsidR="00A4701A">
        <w:t>badania ELA</w:t>
      </w:r>
      <w:r w:rsidR="004B7E23">
        <w:t>.</w:t>
      </w:r>
      <w:r w:rsidR="00A4701A">
        <w:t xml:space="preserve"> </w:t>
      </w:r>
      <w:r w:rsidR="004B7E23">
        <w:t>S</w:t>
      </w:r>
      <w:r w:rsidR="00A4701A">
        <w:t>twierdzono</w:t>
      </w:r>
      <w:r w:rsidR="004B7E23">
        <w:t xml:space="preserve"> bowiem</w:t>
      </w:r>
      <w:r w:rsidR="00A4701A">
        <w:t xml:space="preserve">, </w:t>
      </w:r>
      <w:r w:rsidR="00C37BF8">
        <w:t>iż</w:t>
      </w:r>
      <w:r w:rsidR="00A4701A">
        <w:t xml:space="preserve"> są podstawy do </w:t>
      </w:r>
      <w:r w:rsidR="004B7E23">
        <w:t>uznania</w:t>
      </w:r>
      <w:r w:rsidR="00A4701A">
        <w:t xml:space="preserve">, że absolwenci uczelni technicznych zarabiają lepiej. </w:t>
      </w:r>
      <w:r w:rsidR="004B7E23">
        <w:t>Zauważono</w:t>
      </w:r>
      <w:r w:rsidR="00982346">
        <w:t xml:space="preserve"> </w:t>
      </w:r>
      <w:r w:rsidR="00A4701A">
        <w:t>jednak</w:t>
      </w:r>
      <w:r w:rsidR="00C37BF8">
        <w:t>,</w:t>
      </w:r>
      <w:r w:rsidR="00A4701A">
        <w:t xml:space="preserve"> </w:t>
      </w:r>
      <w:r w:rsidR="00982346">
        <w:t>że w</w:t>
      </w:r>
      <w:r w:rsidR="00A4701A">
        <w:t> </w:t>
      </w:r>
      <w:r w:rsidR="00982346">
        <w:t xml:space="preserve">przypadku absolwentów uczelni technicznych dopiero perspektywa </w:t>
      </w:r>
      <w:r w:rsidR="00C37BF8">
        <w:t>trzyl</w:t>
      </w:r>
      <w:r w:rsidR="00982346">
        <w:t>etnia pozwala na uwidocznienie statystycznie istotnych różnic w</w:t>
      </w:r>
      <w:r w:rsidR="005E46E1">
        <w:t> </w:t>
      </w:r>
      <w:r w:rsidR="00982346">
        <w:t>zarobkach w porównaniu do grupy absolwentów uczelni nietechnicznych.</w:t>
      </w:r>
    </w:p>
    <w:p w14:paraId="4BA53638" w14:textId="57C00B2E" w:rsidR="00A4701A" w:rsidRDefault="00A4701A" w:rsidP="00774C95">
      <w:r>
        <w:t xml:space="preserve">W ramach postawionych hipotez dokonano próby weryfikacji każdej z nich, lecz nie wszystkie okazały się możliwe do zweryfikowania ze względu na </w:t>
      </w:r>
      <w:r w:rsidR="004B7E23">
        <w:t xml:space="preserve">zaistniałe </w:t>
      </w:r>
      <w:r>
        <w:t>ograniczenia bada</w:t>
      </w:r>
      <w:r w:rsidR="004B7E23">
        <w:t>wcze</w:t>
      </w:r>
      <w:r>
        <w:t>. Zbiorcze zestawienie postawionych hipotez i rezultatów ich weryfikacji zostało przedstawione w</w:t>
      </w:r>
      <w:r w:rsidR="00C96A1A">
        <w:t> Tabeli </w:t>
      </w:r>
      <w:r w:rsidR="005E46E1">
        <w:t>1</w:t>
      </w:r>
      <w:r w:rsidR="00D760C5">
        <w:t>0</w:t>
      </w:r>
      <w:r>
        <w:t>.</w:t>
      </w:r>
    </w:p>
    <w:p w14:paraId="3FD84168" w14:textId="00CA6C11" w:rsidR="008A61F3" w:rsidRDefault="008A61F3" w:rsidP="008A61F3">
      <w:pPr>
        <w:pStyle w:val="Tytutabeli"/>
      </w:pPr>
      <w:bookmarkStart w:id="235" w:name="_Ref164719946"/>
      <w:bookmarkStart w:id="236" w:name="_Ref164719939"/>
      <w:bookmarkStart w:id="237" w:name="_Toc182910027"/>
      <w:bookmarkStart w:id="238" w:name="_Toc183082907"/>
      <w:r>
        <w:t xml:space="preserve">Tabela </w:t>
      </w:r>
      <w:fldSimple w:instr=" SEQ Tabela \* ARABIC ">
        <w:r w:rsidR="009F7D4A">
          <w:rPr>
            <w:noProof/>
          </w:rPr>
          <w:t>10</w:t>
        </w:r>
      </w:fldSimple>
      <w:bookmarkEnd w:id="235"/>
      <w:r w:rsidR="00B84102">
        <w:t>.</w:t>
      </w:r>
      <w:r>
        <w:t xml:space="preserve"> Zestawienie wyników weryfikacji hipotez</w:t>
      </w:r>
      <w:bookmarkEnd w:id="236"/>
      <w:bookmarkEnd w:id="237"/>
      <w:bookmarkEnd w:id="238"/>
    </w:p>
    <w:tbl>
      <w:tblPr>
        <w:tblStyle w:val="Tabela-Siatka"/>
        <w:tblW w:w="0" w:type="auto"/>
        <w:tblLook w:val="04A0" w:firstRow="1" w:lastRow="0" w:firstColumn="1" w:lastColumn="0" w:noHBand="0" w:noVBand="1"/>
      </w:tblPr>
      <w:tblGrid>
        <w:gridCol w:w="587"/>
        <w:gridCol w:w="6803"/>
        <w:gridCol w:w="1531"/>
      </w:tblGrid>
      <w:tr w:rsidR="00A4701A" w14:paraId="5CF99FE5" w14:textId="77777777" w:rsidTr="008A61F3">
        <w:trPr>
          <w:cantSplit/>
          <w:tblHeader/>
        </w:trPr>
        <w:tc>
          <w:tcPr>
            <w:tcW w:w="587" w:type="dxa"/>
          </w:tcPr>
          <w:p w14:paraId="3532B945" w14:textId="3CEC0FAC" w:rsidR="00A4701A" w:rsidRPr="00A4701A" w:rsidRDefault="00A4701A" w:rsidP="00415BB4">
            <w:pPr>
              <w:pStyle w:val="TekstTabeli"/>
              <w:keepNext/>
              <w:rPr>
                <w:b/>
                <w:bCs w:val="0"/>
              </w:rPr>
            </w:pPr>
            <w:r w:rsidRPr="00A4701A">
              <w:rPr>
                <w:b/>
                <w:bCs w:val="0"/>
              </w:rPr>
              <w:t>Nr</w:t>
            </w:r>
          </w:p>
        </w:tc>
        <w:tc>
          <w:tcPr>
            <w:tcW w:w="6803" w:type="dxa"/>
          </w:tcPr>
          <w:p w14:paraId="75FA586B" w14:textId="760F17F9" w:rsidR="00A4701A" w:rsidRPr="00A4701A" w:rsidRDefault="00A4701A" w:rsidP="00415BB4">
            <w:pPr>
              <w:pStyle w:val="TekstTabeli"/>
              <w:keepNext/>
              <w:rPr>
                <w:b/>
                <w:bCs w:val="0"/>
              </w:rPr>
            </w:pPr>
            <w:proofErr w:type="spellStart"/>
            <w:r w:rsidRPr="00A4701A">
              <w:rPr>
                <w:b/>
                <w:bCs w:val="0"/>
              </w:rPr>
              <w:t>Hipoteza</w:t>
            </w:r>
            <w:proofErr w:type="spellEnd"/>
          </w:p>
        </w:tc>
        <w:tc>
          <w:tcPr>
            <w:tcW w:w="1531" w:type="dxa"/>
          </w:tcPr>
          <w:p w14:paraId="201EE9BC" w14:textId="16A796E4" w:rsidR="00A4701A" w:rsidRPr="00A4701A" w:rsidRDefault="00A4701A" w:rsidP="00415BB4">
            <w:pPr>
              <w:pStyle w:val="TekstTabeli"/>
              <w:keepNext/>
              <w:rPr>
                <w:b/>
                <w:bCs w:val="0"/>
              </w:rPr>
            </w:pPr>
            <w:r w:rsidRPr="00A4701A">
              <w:rPr>
                <w:b/>
                <w:bCs w:val="0"/>
              </w:rPr>
              <w:t>H</w:t>
            </w:r>
            <w:r w:rsidRPr="00A4701A">
              <w:rPr>
                <w:b/>
                <w:bCs w:val="0"/>
                <w:vertAlign w:val="subscript"/>
              </w:rPr>
              <w:t>0</w:t>
            </w:r>
            <w:r w:rsidRPr="00A4701A">
              <w:rPr>
                <w:b/>
                <w:bCs w:val="0"/>
              </w:rPr>
              <w:t xml:space="preserve"> </w:t>
            </w:r>
            <w:proofErr w:type="spellStart"/>
            <w:r w:rsidRPr="00A4701A">
              <w:rPr>
                <w:b/>
                <w:bCs w:val="0"/>
              </w:rPr>
              <w:t>odrzucona</w:t>
            </w:r>
            <w:proofErr w:type="spellEnd"/>
            <w:r w:rsidRPr="00A4701A">
              <w:rPr>
                <w:b/>
                <w:bCs w:val="0"/>
              </w:rPr>
              <w:t>?</w:t>
            </w:r>
          </w:p>
        </w:tc>
      </w:tr>
      <w:tr w:rsidR="00A4701A" w14:paraId="57A8C9CB" w14:textId="77777777" w:rsidTr="008A61F3">
        <w:trPr>
          <w:cantSplit/>
        </w:trPr>
        <w:tc>
          <w:tcPr>
            <w:tcW w:w="587" w:type="dxa"/>
            <w:vAlign w:val="center"/>
          </w:tcPr>
          <w:p w14:paraId="6F7802C8" w14:textId="07051E38" w:rsidR="00A4701A" w:rsidRPr="00A4701A" w:rsidRDefault="00A4701A" w:rsidP="00A4701A">
            <w:pPr>
              <w:pStyle w:val="TekstTabeli"/>
              <w:jc w:val="center"/>
              <w:rPr>
                <w:u w:val="single"/>
              </w:rPr>
            </w:pPr>
            <w:r w:rsidRPr="00A4701A">
              <w:rPr>
                <w:u w:val="single"/>
              </w:rPr>
              <w:t>H1</w:t>
            </w:r>
          </w:p>
        </w:tc>
        <w:tc>
          <w:tcPr>
            <w:tcW w:w="6803" w:type="dxa"/>
            <w:vAlign w:val="center"/>
          </w:tcPr>
          <w:p w14:paraId="6A0FB6C1" w14:textId="68534DA1" w:rsidR="00A4701A" w:rsidRPr="001F7692" w:rsidRDefault="001F7692" w:rsidP="00A4701A">
            <w:pPr>
              <w:pStyle w:val="TekstTabeli"/>
              <w:rPr>
                <w:lang w:val="pl-PL"/>
              </w:rPr>
            </w:pPr>
            <w:r w:rsidRPr="001F7692">
              <w:rPr>
                <w:lang w:val="pl-PL"/>
              </w:rPr>
              <w:t>Wyniki pomiaru satysfakcji interesariuszy są pozytywnie skorelowane z innymi wynikami jakości usług uczelni</w:t>
            </w:r>
            <w:r>
              <w:rPr>
                <w:lang w:val="pl-PL"/>
              </w:rPr>
              <w:t>.</w:t>
            </w:r>
          </w:p>
        </w:tc>
        <w:tc>
          <w:tcPr>
            <w:tcW w:w="1531" w:type="dxa"/>
            <w:vAlign w:val="center"/>
          </w:tcPr>
          <w:p w14:paraId="77E2ECF1" w14:textId="6DDD6271" w:rsidR="00A4701A" w:rsidRPr="001F7692" w:rsidRDefault="001F7692" w:rsidP="00A4701A">
            <w:pPr>
              <w:pStyle w:val="TekstTabeli"/>
              <w:jc w:val="center"/>
              <w:rPr>
                <w:lang w:val="pl-PL"/>
              </w:rPr>
            </w:pPr>
            <w:r>
              <w:rPr>
                <w:lang w:val="pl-PL"/>
              </w:rPr>
              <w:t>NIE</w:t>
            </w:r>
          </w:p>
        </w:tc>
      </w:tr>
      <w:tr w:rsidR="00A4701A" w14:paraId="7A140F89" w14:textId="77777777" w:rsidTr="008A61F3">
        <w:trPr>
          <w:cantSplit/>
        </w:trPr>
        <w:tc>
          <w:tcPr>
            <w:tcW w:w="587" w:type="dxa"/>
            <w:vAlign w:val="center"/>
          </w:tcPr>
          <w:p w14:paraId="37AE4BD6" w14:textId="6DFFDA33" w:rsidR="00A4701A" w:rsidRPr="00A4701A" w:rsidRDefault="00A4701A" w:rsidP="00A4701A">
            <w:pPr>
              <w:pStyle w:val="TekstTabeli"/>
              <w:jc w:val="center"/>
              <w:rPr>
                <w:u w:val="single"/>
              </w:rPr>
            </w:pPr>
            <w:r w:rsidRPr="00A4701A">
              <w:rPr>
                <w:u w:val="single"/>
              </w:rPr>
              <w:t>H2</w:t>
            </w:r>
          </w:p>
        </w:tc>
        <w:tc>
          <w:tcPr>
            <w:tcW w:w="6803" w:type="dxa"/>
            <w:vAlign w:val="center"/>
          </w:tcPr>
          <w:p w14:paraId="34A0184D" w14:textId="13D32DE1" w:rsidR="00A4701A" w:rsidRPr="001F7692" w:rsidRDefault="001F7692" w:rsidP="00A4701A">
            <w:pPr>
              <w:pStyle w:val="TekstTabeli"/>
              <w:rPr>
                <w:lang w:val="pl-PL"/>
              </w:rPr>
            </w:pPr>
            <w:r w:rsidRPr="001F7692">
              <w:rPr>
                <w:lang w:val="pl-PL"/>
              </w:rPr>
              <w:t>Wyniki pomiaru satysfakcji interesariuszy są pozytywnie skorelowane z wartościami Indeksu Wyceny Rynkowej Absolwenta</w:t>
            </w:r>
            <w:r>
              <w:rPr>
                <w:lang w:val="pl-PL"/>
              </w:rPr>
              <w:t>.</w:t>
            </w:r>
          </w:p>
        </w:tc>
        <w:tc>
          <w:tcPr>
            <w:tcW w:w="1531" w:type="dxa"/>
            <w:vAlign w:val="center"/>
          </w:tcPr>
          <w:p w14:paraId="7CD1075A" w14:textId="1B6740E4" w:rsidR="00A4701A" w:rsidRPr="001F7692" w:rsidRDefault="001F7692" w:rsidP="00A4701A">
            <w:pPr>
              <w:pStyle w:val="TekstTabeli"/>
              <w:jc w:val="center"/>
              <w:rPr>
                <w:lang w:val="pl-PL"/>
              </w:rPr>
            </w:pPr>
            <w:r>
              <w:rPr>
                <w:lang w:val="pl-PL"/>
              </w:rPr>
              <w:t>NIE</w:t>
            </w:r>
          </w:p>
        </w:tc>
      </w:tr>
      <w:tr w:rsidR="00A4701A" w14:paraId="07626DBC" w14:textId="77777777" w:rsidTr="008A61F3">
        <w:trPr>
          <w:cantSplit/>
        </w:trPr>
        <w:tc>
          <w:tcPr>
            <w:tcW w:w="587" w:type="dxa"/>
            <w:vAlign w:val="center"/>
          </w:tcPr>
          <w:p w14:paraId="6F47B512" w14:textId="46EE083C" w:rsidR="00A4701A" w:rsidRDefault="00A4701A" w:rsidP="00A4701A">
            <w:pPr>
              <w:pStyle w:val="TekstTabeli"/>
              <w:jc w:val="center"/>
            </w:pPr>
            <w:r>
              <w:t>H2a</w:t>
            </w:r>
          </w:p>
        </w:tc>
        <w:tc>
          <w:tcPr>
            <w:tcW w:w="6803" w:type="dxa"/>
            <w:vAlign w:val="center"/>
          </w:tcPr>
          <w:p w14:paraId="2CFA66DB" w14:textId="03308655" w:rsidR="00A4701A" w:rsidRPr="001F7692" w:rsidRDefault="001F7692" w:rsidP="00A4701A">
            <w:pPr>
              <w:pStyle w:val="TekstTabeli"/>
              <w:rPr>
                <w:lang w:val="pl-PL"/>
              </w:rPr>
            </w:pPr>
            <w:r w:rsidRPr="001F7692">
              <w:rPr>
                <w:lang w:val="pl-PL"/>
              </w:rPr>
              <w:t>Stopa zatrudnienia wśród absolwentów uczelni po roku od uzyskania dyplomu jest pozytywnie skorelowana z wartościami satysfakcji z usług uczelni.</w:t>
            </w:r>
          </w:p>
        </w:tc>
        <w:tc>
          <w:tcPr>
            <w:tcW w:w="1531" w:type="dxa"/>
            <w:vAlign w:val="center"/>
          </w:tcPr>
          <w:p w14:paraId="1D48A804" w14:textId="6DEC4CDF" w:rsidR="00A4701A" w:rsidRPr="001F7692" w:rsidRDefault="001F7692" w:rsidP="00A4701A">
            <w:pPr>
              <w:pStyle w:val="TekstTabeli"/>
              <w:jc w:val="center"/>
              <w:rPr>
                <w:lang w:val="pl-PL"/>
              </w:rPr>
            </w:pPr>
            <w:r>
              <w:rPr>
                <w:lang w:val="pl-PL"/>
              </w:rPr>
              <w:t>NIE</w:t>
            </w:r>
          </w:p>
        </w:tc>
      </w:tr>
      <w:tr w:rsidR="00A4701A" w14:paraId="6F7B2C79" w14:textId="77777777" w:rsidTr="008A61F3">
        <w:trPr>
          <w:cantSplit/>
        </w:trPr>
        <w:tc>
          <w:tcPr>
            <w:tcW w:w="587" w:type="dxa"/>
            <w:vAlign w:val="center"/>
          </w:tcPr>
          <w:p w14:paraId="2E7DDE24" w14:textId="7BBDE8D2" w:rsidR="00A4701A" w:rsidRDefault="00A4701A" w:rsidP="00A4701A">
            <w:pPr>
              <w:pStyle w:val="TekstTabeli"/>
              <w:jc w:val="center"/>
            </w:pPr>
            <w:r>
              <w:t>H2b</w:t>
            </w:r>
          </w:p>
        </w:tc>
        <w:tc>
          <w:tcPr>
            <w:tcW w:w="6803" w:type="dxa"/>
            <w:vAlign w:val="center"/>
          </w:tcPr>
          <w:p w14:paraId="2DBFDF60" w14:textId="61B1BEC1" w:rsidR="00A4701A" w:rsidRPr="001F7692" w:rsidRDefault="001F7692" w:rsidP="00A4701A">
            <w:pPr>
              <w:pStyle w:val="TekstTabeli"/>
              <w:rPr>
                <w:lang w:val="pl-PL"/>
              </w:rPr>
            </w:pPr>
            <w:r w:rsidRPr="001F7692">
              <w:rPr>
                <w:lang w:val="pl-PL"/>
              </w:rPr>
              <w:t>Stopa zatrudnienia wśród absolwentów uczelni po 3 latach od uzyskania dyplomu jest pozytywnie skorelowana z wartościami satysfakcji z usług uczelni.</w:t>
            </w:r>
          </w:p>
        </w:tc>
        <w:tc>
          <w:tcPr>
            <w:tcW w:w="1531" w:type="dxa"/>
            <w:vAlign w:val="center"/>
          </w:tcPr>
          <w:p w14:paraId="34E9269D" w14:textId="2FFC7BC6" w:rsidR="00A4701A" w:rsidRPr="001F7692" w:rsidRDefault="001F7692" w:rsidP="00A4701A">
            <w:pPr>
              <w:pStyle w:val="TekstTabeli"/>
              <w:jc w:val="center"/>
              <w:rPr>
                <w:lang w:val="pl-PL"/>
              </w:rPr>
            </w:pPr>
            <w:r>
              <w:rPr>
                <w:lang w:val="pl-PL"/>
              </w:rPr>
              <w:t>NIE</w:t>
            </w:r>
          </w:p>
        </w:tc>
      </w:tr>
      <w:tr w:rsidR="00A4701A" w14:paraId="6F9F77F1" w14:textId="77777777" w:rsidTr="008A61F3">
        <w:trPr>
          <w:cantSplit/>
        </w:trPr>
        <w:tc>
          <w:tcPr>
            <w:tcW w:w="587" w:type="dxa"/>
            <w:vAlign w:val="center"/>
          </w:tcPr>
          <w:p w14:paraId="08339B8D" w14:textId="534E1E55" w:rsidR="00A4701A" w:rsidRDefault="00A4701A" w:rsidP="00A4701A">
            <w:pPr>
              <w:pStyle w:val="TekstTabeli"/>
              <w:jc w:val="center"/>
            </w:pPr>
            <w:r>
              <w:t>H2c</w:t>
            </w:r>
          </w:p>
        </w:tc>
        <w:tc>
          <w:tcPr>
            <w:tcW w:w="6803" w:type="dxa"/>
            <w:vAlign w:val="center"/>
          </w:tcPr>
          <w:p w14:paraId="3EE31DDB" w14:textId="04929D16" w:rsidR="00A4701A" w:rsidRPr="001F7692" w:rsidRDefault="001F7692" w:rsidP="00A4701A">
            <w:pPr>
              <w:pStyle w:val="TekstTabeli"/>
              <w:rPr>
                <w:lang w:val="pl-PL"/>
              </w:rPr>
            </w:pPr>
            <w:r w:rsidRPr="001F7692">
              <w:rPr>
                <w:lang w:val="pl-PL"/>
              </w:rPr>
              <w:t>Poziom zarobków absolwentów uczelni po roku od uzyskania dyplomu jest pozytywnie skorelowany z wartościami satysfakcji z usług uczelni.</w:t>
            </w:r>
          </w:p>
        </w:tc>
        <w:tc>
          <w:tcPr>
            <w:tcW w:w="1531" w:type="dxa"/>
            <w:vAlign w:val="center"/>
          </w:tcPr>
          <w:p w14:paraId="29FD25CA" w14:textId="2C1CB971" w:rsidR="00A4701A" w:rsidRPr="001F7692" w:rsidRDefault="001F7692" w:rsidP="00A4701A">
            <w:pPr>
              <w:pStyle w:val="TekstTabeli"/>
              <w:jc w:val="center"/>
              <w:rPr>
                <w:lang w:val="pl-PL"/>
              </w:rPr>
            </w:pPr>
            <w:r>
              <w:rPr>
                <w:lang w:val="pl-PL"/>
              </w:rPr>
              <w:t>NIE</w:t>
            </w:r>
          </w:p>
        </w:tc>
      </w:tr>
      <w:tr w:rsidR="00A4701A" w14:paraId="17C81D31" w14:textId="77777777" w:rsidTr="008A61F3">
        <w:trPr>
          <w:cantSplit/>
        </w:trPr>
        <w:tc>
          <w:tcPr>
            <w:tcW w:w="587" w:type="dxa"/>
            <w:vAlign w:val="center"/>
          </w:tcPr>
          <w:p w14:paraId="7DA3D485" w14:textId="0A95B37C" w:rsidR="00A4701A" w:rsidRDefault="00A4701A" w:rsidP="00A4701A">
            <w:pPr>
              <w:pStyle w:val="TekstTabeli"/>
              <w:jc w:val="center"/>
            </w:pPr>
            <w:r>
              <w:t>H2d</w:t>
            </w:r>
          </w:p>
        </w:tc>
        <w:tc>
          <w:tcPr>
            <w:tcW w:w="6803" w:type="dxa"/>
            <w:vAlign w:val="center"/>
          </w:tcPr>
          <w:p w14:paraId="111CDBE5" w14:textId="55D7E7F7" w:rsidR="00A4701A" w:rsidRPr="001F7692" w:rsidRDefault="001F7692" w:rsidP="00A4701A">
            <w:pPr>
              <w:pStyle w:val="TekstTabeli"/>
              <w:rPr>
                <w:lang w:val="pl-PL"/>
              </w:rPr>
            </w:pPr>
            <w:r w:rsidRPr="001F7692">
              <w:rPr>
                <w:lang w:val="pl-PL"/>
              </w:rPr>
              <w:t>Poziom zarobków absolwentów uczelni po 3 latach od uzyskania dyplomu jest pozytywnie skorelowany z wartościami satysfakcji z usług uczelni.</w:t>
            </w:r>
          </w:p>
        </w:tc>
        <w:tc>
          <w:tcPr>
            <w:tcW w:w="1531" w:type="dxa"/>
            <w:vAlign w:val="center"/>
          </w:tcPr>
          <w:p w14:paraId="1B2C911F" w14:textId="240EBC60" w:rsidR="00A4701A" w:rsidRPr="001F7692" w:rsidRDefault="001F7692" w:rsidP="00A4701A">
            <w:pPr>
              <w:pStyle w:val="TekstTabeli"/>
              <w:jc w:val="center"/>
              <w:rPr>
                <w:b/>
                <w:bCs w:val="0"/>
                <w:lang w:val="pl-PL"/>
              </w:rPr>
            </w:pPr>
            <w:r w:rsidRPr="001F7692">
              <w:rPr>
                <w:b/>
                <w:bCs w:val="0"/>
                <w:lang w:val="pl-PL"/>
              </w:rPr>
              <w:t>TAK</w:t>
            </w:r>
          </w:p>
        </w:tc>
      </w:tr>
      <w:tr w:rsidR="00A4701A" w14:paraId="015C2487" w14:textId="77777777" w:rsidTr="008A61F3">
        <w:trPr>
          <w:cantSplit/>
        </w:trPr>
        <w:tc>
          <w:tcPr>
            <w:tcW w:w="587" w:type="dxa"/>
            <w:vAlign w:val="center"/>
          </w:tcPr>
          <w:p w14:paraId="6DBD1B4F" w14:textId="7CC48F01" w:rsidR="00A4701A" w:rsidRPr="00A4701A" w:rsidRDefault="00A4701A" w:rsidP="00A4701A">
            <w:pPr>
              <w:pStyle w:val="TekstTabeli"/>
              <w:jc w:val="center"/>
              <w:rPr>
                <w:u w:val="single"/>
              </w:rPr>
            </w:pPr>
            <w:r w:rsidRPr="00A4701A">
              <w:rPr>
                <w:u w:val="single"/>
              </w:rPr>
              <w:t>H3</w:t>
            </w:r>
          </w:p>
        </w:tc>
        <w:tc>
          <w:tcPr>
            <w:tcW w:w="6803" w:type="dxa"/>
            <w:vAlign w:val="center"/>
          </w:tcPr>
          <w:p w14:paraId="0ACD9259" w14:textId="08505FFA" w:rsidR="00A4701A" w:rsidRPr="00415BB4" w:rsidRDefault="00415BB4" w:rsidP="00A4701A">
            <w:pPr>
              <w:pStyle w:val="TekstTabeli"/>
              <w:rPr>
                <w:lang w:val="pl-PL"/>
              </w:rPr>
            </w:pPr>
            <w:r w:rsidRPr="00415BB4">
              <w:rPr>
                <w:lang w:val="pl-PL"/>
              </w:rPr>
              <w:t>Absolwenci publicznych uczelni technicznych są wyżej cenieni na rynku pracy niż absolwenci pozostałych uczelni, a uczelnie techniczne uzyskują wyższe wartości Indeksu Wyceny Rynkowej Absolwenta</w:t>
            </w:r>
            <w:r>
              <w:rPr>
                <w:lang w:val="pl-PL"/>
              </w:rPr>
              <w:t>.</w:t>
            </w:r>
          </w:p>
        </w:tc>
        <w:tc>
          <w:tcPr>
            <w:tcW w:w="1531" w:type="dxa"/>
            <w:vAlign w:val="center"/>
          </w:tcPr>
          <w:p w14:paraId="0B74227F" w14:textId="0D3A165A" w:rsidR="00A4701A" w:rsidRPr="00415BB4" w:rsidRDefault="00415BB4" w:rsidP="00A4701A">
            <w:pPr>
              <w:pStyle w:val="TekstTabeli"/>
              <w:jc w:val="center"/>
              <w:rPr>
                <w:lang w:val="pl-PL"/>
              </w:rPr>
            </w:pPr>
            <w:r>
              <w:rPr>
                <w:lang w:val="pl-PL"/>
              </w:rPr>
              <w:t>NIE</w:t>
            </w:r>
          </w:p>
        </w:tc>
      </w:tr>
      <w:tr w:rsidR="00A4701A" w14:paraId="5F4B469F" w14:textId="77777777" w:rsidTr="008A61F3">
        <w:trPr>
          <w:cantSplit/>
        </w:trPr>
        <w:tc>
          <w:tcPr>
            <w:tcW w:w="587" w:type="dxa"/>
            <w:vAlign w:val="center"/>
          </w:tcPr>
          <w:p w14:paraId="60DC5420" w14:textId="2AFB788C" w:rsidR="00A4701A" w:rsidRDefault="00A4701A" w:rsidP="00A4701A">
            <w:pPr>
              <w:pStyle w:val="TekstTabeli"/>
              <w:jc w:val="center"/>
            </w:pPr>
            <w:r>
              <w:t>H3a</w:t>
            </w:r>
            <w:r w:rsidR="00415BB4">
              <w:t>’</w:t>
            </w:r>
          </w:p>
        </w:tc>
        <w:tc>
          <w:tcPr>
            <w:tcW w:w="6803" w:type="dxa"/>
            <w:vAlign w:val="center"/>
          </w:tcPr>
          <w:p w14:paraId="7F94385F" w14:textId="270997F5" w:rsidR="00A4701A" w:rsidRPr="00A4701A" w:rsidRDefault="00A4701A" w:rsidP="00A4701A">
            <w:pPr>
              <w:pStyle w:val="TekstTabeli"/>
              <w:rPr>
                <w:lang w:val="pl-PL"/>
              </w:rPr>
            </w:pPr>
            <w:r w:rsidRPr="00A4701A">
              <w:rPr>
                <w:lang w:val="pl-PL"/>
              </w:rPr>
              <w:t xml:space="preserve">Stopa zatrudnienia wśród absolwentów publicznych uczelni technicznych po roku od uzyskania dyplomu jest </w:t>
            </w:r>
            <w:r w:rsidR="00415BB4">
              <w:rPr>
                <w:lang w:val="pl-PL"/>
              </w:rPr>
              <w:t>niższa</w:t>
            </w:r>
            <w:r w:rsidR="008A61F3">
              <w:rPr>
                <w:rStyle w:val="Odwoanieprzypisudolnego"/>
                <w:lang w:val="pl-PL"/>
              </w:rPr>
              <w:footnoteReference w:id="10"/>
            </w:r>
            <w:r w:rsidRPr="00A4701A">
              <w:rPr>
                <w:lang w:val="pl-PL"/>
              </w:rPr>
              <w:t xml:space="preserve"> niż stopa zatrudnienia absolwentów pozostałych uczelni w tym samym okresie</w:t>
            </w:r>
            <w:r>
              <w:rPr>
                <w:lang w:val="pl-PL"/>
              </w:rPr>
              <w:t>.</w:t>
            </w:r>
          </w:p>
        </w:tc>
        <w:tc>
          <w:tcPr>
            <w:tcW w:w="1531" w:type="dxa"/>
            <w:vAlign w:val="center"/>
          </w:tcPr>
          <w:p w14:paraId="7443922A" w14:textId="18E5194C" w:rsidR="00A4701A" w:rsidRPr="00415BB4" w:rsidRDefault="00415BB4" w:rsidP="00A4701A">
            <w:pPr>
              <w:pStyle w:val="TekstTabeli"/>
              <w:jc w:val="center"/>
              <w:rPr>
                <w:b/>
                <w:bCs w:val="0"/>
                <w:lang w:val="pl-PL"/>
              </w:rPr>
            </w:pPr>
            <w:r w:rsidRPr="00415BB4">
              <w:rPr>
                <w:b/>
                <w:bCs w:val="0"/>
                <w:lang w:val="pl-PL"/>
              </w:rPr>
              <w:t>TAK</w:t>
            </w:r>
          </w:p>
        </w:tc>
      </w:tr>
      <w:tr w:rsidR="00A4701A" w14:paraId="78729B76" w14:textId="77777777" w:rsidTr="008A61F3">
        <w:trPr>
          <w:cantSplit/>
        </w:trPr>
        <w:tc>
          <w:tcPr>
            <w:tcW w:w="587" w:type="dxa"/>
            <w:vAlign w:val="center"/>
          </w:tcPr>
          <w:p w14:paraId="18DD4B2E" w14:textId="33277071" w:rsidR="00A4701A" w:rsidRDefault="00A4701A" w:rsidP="00A4701A">
            <w:pPr>
              <w:pStyle w:val="TekstTabeli"/>
              <w:jc w:val="center"/>
            </w:pPr>
            <w:r>
              <w:t>H3b</w:t>
            </w:r>
          </w:p>
        </w:tc>
        <w:tc>
          <w:tcPr>
            <w:tcW w:w="6803" w:type="dxa"/>
            <w:vAlign w:val="center"/>
          </w:tcPr>
          <w:p w14:paraId="7C99D323" w14:textId="68C3290D" w:rsidR="00A4701A" w:rsidRPr="00A4701A" w:rsidRDefault="00A4701A" w:rsidP="00A4701A">
            <w:pPr>
              <w:pStyle w:val="TekstTabeli"/>
              <w:rPr>
                <w:lang w:val="pl-PL"/>
              </w:rPr>
            </w:pPr>
            <w:r w:rsidRPr="00A4701A">
              <w:rPr>
                <w:lang w:val="pl-PL"/>
              </w:rPr>
              <w:t>Stopa zatrudnienia wśród absolwentów publicznych uczelni technicznych po 3</w:t>
            </w:r>
            <w:r w:rsidR="00415BB4">
              <w:rPr>
                <w:lang w:val="pl-PL"/>
              </w:rPr>
              <w:t> </w:t>
            </w:r>
            <w:r w:rsidRPr="00A4701A">
              <w:rPr>
                <w:lang w:val="pl-PL"/>
              </w:rPr>
              <w:t>latach od uzyskania dyplomu jest wyższa niż stopa zatrudnienia absolwentów pozostałych uczelni w tym samym okresie</w:t>
            </w:r>
          </w:p>
        </w:tc>
        <w:tc>
          <w:tcPr>
            <w:tcW w:w="1531" w:type="dxa"/>
            <w:vAlign w:val="center"/>
          </w:tcPr>
          <w:p w14:paraId="3445E518" w14:textId="7D2CAB90" w:rsidR="00A4701A" w:rsidRPr="00A4701A" w:rsidRDefault="00415BB4" w:rsidP="00A4701A">
            <w:pPr>
              <w:pStyle w:val="TekstTabeli"/>
              <w:jc w:val="center"/>
              <w:rPr>
                <w:lang w:val="pl-PL"/>
              </w:rPr>
            </w:pPr>
            <w:r>
              <w:rPr>
                <w:lang w:val="pl-PL"/>
              </w:rPr>
              <w:t>NIE</w:t>
            </w:r>
          </w:p>
        </w:tc>
      </w:tr>
      <w:tr w:rsidR="00A4701A" w14:paraId="30804B41" w14:textId="77777777" w:rsidTr="008A61F3">
        <w:trPr>
          <w:cantSplit/>
        </w:trPr>
        <w:tc>
          <w:tcPr>
            <w:tcW w:w="587" w:type="dxa"/>
            <w:vAlign w:val="center"/>
          </w:tcPr>
          <w:p w14:paraId="47CC5760" w14:textId="468C0179" w:rsidR="00A4701A" w:rsidRDefault="00A4701A" w:rsidP="00A4701A">
            <w:pPr>
              <w:pStyle w:val="TekstTabeli"/>
              <w:jc w:val="center"/>
            </w:pPr>
            <w:r>
              <w:t>H3c</w:t>
            </w:r>
          </w:p>
        </w:tc>
        <w:tc>
          <w:tcPr>
            <w:tcW w:w="6803" w:type="dxa"/>
            <w:vAlign w:val="center"/>
          </w:tcPr>
          <w:p w14:paraId="0540CAE8" w14:textId="6626F705" w:rsidR="00A4701A" w:rsidRPr="00415BB4" w:rsidRDefault="00415BB4" w:rsidP="00A4701A">
            <w:pPr>
              <w:pStyle w:val="TekstTabeli"/>
              <w:rPr>
                <w:lang w:val="pl-PL"/>
              </w:rPr>
            </w:pPr>
            <w:r w:rsidRPr="00415BB4">
              <w:rPr>
                <w:lang w:val="pl-PL"/>
              </w:rPr>
              <w:t>Średnie zarobki absolwentów publicznych uczelni technicznych po roku od uzyskania dyplomu są wyższe niż średnie zarobki absolwentów pozostałych uczelni w</w:t>
            </w:r>
            <w:r>
              <w:rPr>
                <w:lang w:val="pl-PL"/>
              </w:rPr>
              <w:t> </w:t>
            </w:r>
            <w:r w:rsidRPr="00415BB4">
              <w:rPr>
                <w:lang w:val="pl-PL"/>
              </w:rPr>
              <w:t>tym samym okresie.</w:t>
            </w:r>
          </w:p>
        </w:tc>
        <w:tc>
          <w:tcPr>
            <w:tcW w:w="1531" w:type="dxa"/>
            <w:vAlign w:val="center"/>
          </w:tcPr>
          <w:p w14:paraId="21B4CF45" w14:textId="0D507CBD" w:rsidR="00A4701A" w:rsidRPr="00415BB4" w:rsidRDefault="00415BB4" w:rsidP="00A4701A">
            <w:pPr>
              <w:pStyle w:val="TekstTabeli"/>
              <w:jc w:val="center"/>
              <w:rPr>
                <w:lang w:val="pl-PL"/>
              </w:rPr>
            </w:pPr>
            <w:r>
              <w:rPr>
                <w:lang w:val="pl-PL"/>
              </w:rPr>
              <w:t>NIE</w:t>
            </w:r>
          </w:p>
        </w:tc>
      </w:tr>
      <w:tr w:rsidR="00A4701A" w14:paraId="1827BBBD" w14:textId="77777777" w:rsidTr="008A61F3">
        <w:trPr>
          <w:cantSplit/>
        </w:trPr>
        <w:tc>
          <w:tcPr>
            <w:tcW w:w="587" w:type="dxa"/>
            <w:vAlign w:val="center"/>
          </w:tcPr>
          <w:p w14:paraId="0DA36EB5" w14:textId="52CF27FA" w:rsidR="00A4701A" w:rsidRDefault="00A4701A" w:rsidP="00A4701A">
            <w:pPr>
              <w:pStyle w:val="TekstTabeli"/>
              <w:jc w:val="center"/>
            </w:pPr>
            <w:r>
              <w:t>H3d</w:t>
            </w:r>
          </w:p>
        </w:tc>
        <w:tc>
          <w:tcPr>
            <w:tcW w:w="6803" w:type="dxa"/>
            <w:vAlign w:val="center"/>
          </w:tcPr>
          <w:p w14:paraId="51DAD691" w14:textId="4E7D3984" w:rsidR="00A4701A" w:rsidRPr="00415BB4" w:rsidRDefault="00415BB4" w:rsidP="00A4701A">
            <w:pPr>
              <w:pStyle w:val="TekstTabeli"/>
              <w:rPr>
                <w:lang w:val="pl-PL"/>
              </w:rPr>
            </w:pPr>
            <w:r w:rsidRPr="00415BB4">
              <w:rPr>
                <w:lang w:val="pl-PL"/>
              </w:rPr>
              <w:t>Średnie zarobki absolwentów publicznych uczelni technicznych po 3</w:t>
            </w:r>
            <w:del w:id="239" w:author="Tadeusz Szefler" w:date="2024-11-27T14:30:00Z" w16du:dateUtc="2024-11-27T13:30:00Z">
              <w:r w:rsidRPr="00415BB4" w:rsidDel="003D2F5C">
                <w:rPr>
                  <w:lang w:val="pl-PL"/>
                </w:rPr>
                <w:delText>.</w:delText>
              </w:r>
            </w:del>
            <w:r w:rsidRPr="00415BB4">
              <w:rPr>
                <w:lang w:val="pl-PL"/>
              </w:rPr>
              <w:t xml:space="preserve"> latach od uzyskania dyplomu są wyższe niż średnie zarobki absolwentów pozostałych uczelni w tym samym okresie</w:t>
            </w:r>
            <w:r>
              <w:rPr>
                <w:lang w:val="pl-PL"/>
              </w:rPr>
              <w:t>.</w:t>
            </w:r>
          </w:p>
        </w:tc>
        <w:tc>
          <w:tcPr>
            <w:tcW w:w="1531" w:type="dxa"/>
            <w:vAlign w:val="center"/>
          </w:tcPr>
          <w:p w14:paraId="53665716" w14:textId="7F16B643" w:rsidR="00A4701A" w:rsidRPr="00415BB4" w:rsidRDefault="00415BB4" w:rsidP="00A4701A">
            <w:pPr>
              <w:pStyle w:val="TekstTabeli"/>
              <w:jc w:val="center"/>
              <w:rPr>
                <w:b/>
                <w:bCs w:val="0"/>
                <w:lang w:val="pl-PL"/>
              </w:rPr>
            </w:pPr>
            <w:r w:rsidRPr="00415BB4">
              <w:rPr>
                <w:b/>
                <w:bCs w:val="0"/>
                <w:lang w:val="pl-PL"/>
              </w:rPr>
              <w:t>TAK</w:t>
            </w:r>
          </w:p>
        </w:tc>
      </w:tr>
      <w:tr w:rsidR="00A4701A" w14:paraId="310ACB1C" w14:textId="77777777" w:rsidTr="008A61F3">
        <w:trPr>
          <w:cantSplit/>
        </w:trPr>
        <w:tc>
          <w:tcPr>
            <w:tcW w:w="587" w:type="dxa"/>
            <w:vAlign w:val="center"/>
          </w:tcPr>
          <w:p w14:paraId="11C53A81" w14:textId="00621F47" w:rsidR="00A4701A" w:rsidRDefault="00A4701A" w:rsidP="00A4701A">
            <w:pPr>
              <w:pStyle w:val="TekstTabeli"/>
              <w:jc w:val="center"/>
            </w:pPr>
            <w:r>
              <w:t>H3e</w:t>
            </w:r>
          </w:p>
        </w:tc>
        <w:tc>
          <w:tcPr>
            <w:tcW w:w="6803" w:type="dxa"/>
            <w:vAlign w:val="center"/>
          </w:tcPr>
          <w:p w14:paraId="5662208F" w14:textId="36C8C4EB" w:rsidR="00A4701A" w:rsidRPr="00415BB4" w:rsidRDefault="00415BB4" w:rsidP="00A4701A">
            <w:pPr>
              <w:pStyle w:val="TekstTabeli"/>
              <w:rPr>
                <w:lang w:val="pl-PL"/>
              </w:rPr>
            </w:pPr>
            <w:r w:rsidRPr="00415BB4">
              <w:rPr>
                <w:lang w:val="pl-PL"/>
              </w:rPr>
              <w:t>Wartości wskaźników IWRA, obliczonych na podstawie danych o zatrudnieniu i</w:t>
            </w:r>
            <w:r>
              <w:rPr>
                <w:lang w:val="pl-PL"/>
              </w:rPr>
              <w:t> </w:t>
            </w:r>
            <w:r w:rsidRPr="00415BB4">
              <w:rPr>
                <w:lang w:val="pl-PL"/>
              </w:rPr>
              <w:t>zarobkach absolwentów po roku od uzyskania dyplomu, dla uczelni technicznych są wyższe niż dla pozostałych uczelni.</w:t>
            </w:r>
          </w:p>
        </w:tc>
        <w:tc>
          <w:tcPr>
            <w:tcW w:w="1531" w:type="dxa"/>
            <w:vAlign w:val="center"/>
          </w:tcPr>
          <w:p w14:paraId="0D87E28C" w14:textId="44A7CE42" w:rsidR="00A4701A" w:rsidRPr="00415BB4" w:rsidRDefault="00415BB4" w:rsidP="00A4701A">
            <w:pPr>
              <w:pStyle w:val="TekstTabeli"/>
              <w:jc w:val="center"/>
              <w:rPr>
                <w:lang w:val="pl-PL"/>
              </w:rPr>
            </w:pPr>
            <w:r>
              <w:rPr>
                <w:lang w:val="pl-PL"/>
              </w:rPr>
              <w:t>NIE</w:t>
            </w:r>
          </w:p>
        </w:tc>
      </w:tr>
      <w:tr w:rsidR="00A4701A" w14:paraId="7DE9249D" w14:textId="77777777" w:rsidTr="008A61F3">
        <w:trPr>
          <w:cantSplit/>
        </w:trPr>
        <w:tc>
          <w:tcPr>
            <w:tcW w:w="587" w:type="dxa"/>
            <w:vAlign w:val="center"/>
          </w:tcPr>
          <w:p w14:paraId="3BBB9790" w14:textId="5A2D32ED" w:rsidR="00A4701A" w:rsidRDefault="00A4701A" w:rsidP="00A4701A">
            <w:pPr>
              <w:pStyle w:val="TekstTabeli"/>
              <w:jc w:val="center"/>
            </w:pPr>
            <w:r>
              <w:t>H3f</w:t>
            </w:r>
          </w:p>
        </w:tc>
        <w:tc>
          <w:tcPr>
            <w:tcW w:w="6803" w:type="dxa"/>
            <w:vAlign w:val="center"/>
          </w:tcPr>
          <w:p w14:paraId="26B24029" w14:textId="03094A0A" w:rsidR="00A4701A" w:rsidRPr="00415BB4" w:rsidRDefault="00415BB4" w:rsidP="00A4701A">
            <w:pPr>
              <w:pStyle w:val="TekstTabeli"/>
              <w:rPr>
                <w:lang w:val="pl-PL"/>
              </w:rPr>
            </w:pPr>
            <w:r w:rsidRPr="00415BB4">
              <w:rPr>
                <w:lang w:val="pl-PL"/>
              </w:rPr>
              <w:t>Wartości wskaźników IWRA, obliczonych na podstawie danych o zatrudnieniu i</w:t>
            </w:r>
            <w:r>
              <w:rPr>
                <w:lang w:val="pl-PL"/>
              </w:rPr>
              <w:t> </w:t>
            </w:r>
            <w:r w:rsidRPr="00415BB4">
              <w:rPr>
                <w:lang w:val="pl-PL"/>
              </w:rPr>
              <w:t>zarobkach absolwentów po 3</w:t>
            </w:r>
            <w:del w:id="240" w:author="Tadeusz Szefler" w:date="2024-11-27T14:30:00Z" w16du:dateUtc="2024-11-27T13:30:00Z">
              <w:r w:rsidRPr="00415BB4" w:rsidDel="003D2F5C">
                <w:rPr>
                  <w:lang w:val="pl-PL"/>
                </w:rPr>
                <w:delText>.</w:delText>
              </w:r>
            </w:del>
            <w:r w:rsidRPr="00415BB4">
              <w:rPr>
                <w:lang w:val="pl-PL"/>
              </w:rPr>
              <w:t xml:space="preserve"> latach od uzyskania dyplomu, dla uczelni technicznych są wyższe niż dla pozostałych uczelni.</w:t>
            </w:r>
          </w:p>
        </w:tc>
        <w:tc>
          <w:tcPr>
            <w:tcW w:w="1531" w:type="dxa"/>
            <w:vAlign w:val="center"/>
          </w:tcPr>
          <w:p w14:paraId="1F543E5C" w14:textId="0E37AED1" w:rsidR="00A4701A" w:rsidRPr="00415BB4" w:rsidRDefault="00415BB4" w:rsidP="00A4701A">
            <w:pPr>
              <w:pStyle w:val="TekstTabeli"/>
              <w:jc w:val="center"/>
              <w:rPr>
                <w:b/>
                <w:bCs w:val="0"/>
                <w:lang w:val="pl-PL"/>
              </w:rPr>
            </w:pPr>
            <w:r w:rsidRPr="00415BB4">
              <w:rPr>
                <w:b/>
                <w:bCs w:val="0"/>
                <w:lang w:val="pl-PL"/>
              </w:rPr>
              <w:t>TAK</w:t>
            </w:r>
          </w:p>
        </w:tc>
      </w:tr>
      <w:tr w:rsidR="00A4701A" w14:paraId="5721330A" w14:textId="77777777" w:rsidTr="008A61F3">
        <w:trPr>
          <w:cantSplit/>
        </w:trPr>
        <w:tc>
          <w:tcPr>
            <w:tcW w:w="587" w:type="dxa"/>
            <w:vAlign w:val="center"/>
          </w:tcPr>
          <w:p w14:paraId="3237AA64" w14:textId="26F905B1" w:rsidR="00A4701A" w:rsidRPr="00A4701A" w:rsidRDefault="00A4701A" w:rsidP="00A4701A">
            <w:pPr>
              <w:pStyle w:val="TekstTabeli"/>
              <w:jc w:val="center"/>
              <w:rPr>
                <w:u w:val="single"/>
              </w:rPr>
            </w:pPr>
            <w:r w:rsidRPr="00A4701A">
              <w:rPr>
                <w:u w:val="single"/>
              </w:rPr>
              <w:t>H4</w:t>
            </w:r>
          </w:p>
        </w:tc>
        <w:tc>
          <w:tcPr>
            <w:tcW w:w="6803" w:type="dxa"/>
            <w:vAlign w:val="center"/>
          </w:tcPr>
          <w:p w14:paraId="1C9091BA" w14:textId="000929BC" w:rsidR="00A4701A" w:rsidRPr="007228DF" w:rsidRDefault="007228DF" w:rsidP="00A4701A">
            <w:pPr>
              <w:pStyle w:val="TekstTabeli"/>
              <w:rPr>
                <w:lang w:val="pl-PL"/>
              </w:rPr>
            </w:pPr>
            <w:r w:rsidRPr="007228DF">
              <w:rPr>
                <w:lang w:val="pl-PL"/>
              </w:rPr>
              <w:t>Wyniki Indeksu Wyceny Rynkowej Absolwenta polskich publicznych uczelni technicznych są pozytywnie skorelowane z jakością usług uczelni mierzoną przy pomocy rankingu Perspektywy.</w:t>
            </w:r>
          </w:p>
        </w:tc>
        <w:tc>
          <w:tcPr>
            <w:tcW w:w="1531" w:type="dxa"/>
            <w:vAlign w:val="center"/>
          </w:tcPr>
          <w:p w14:paraId="7133466A" w14:textId="640AFDED" w:rsidR="00A4701A" w:rsidRPr="007228DF" w:rsidRDefault="007228DF" w:rsidP="00A4701A">
            <w:pPr>
              <w:pStyle w:val="TekstTabeli"/>
              <w:jc w:val="center"/>
              <w:rPr>
                <w:b/>
                <w:bCs w:val="0"/>
                <w:lang w:val="pl-PL"/>
              </w:rPr>
            </w:pPr>
            <w:r w:rsidRPr="007228DF">
              <w:rPr>
                <w:b/>
                <w:bCs w:val="0"/>
                <w:lang w:val="pl-PL"/>
              </w:rPr>
              <w:t>TAK</w:t>
            </w:r>
          </w:p>
        </w:tc>
      </w:tr>
      <w:tr w:rsidR="00A4701A" w14:paraId="276C18D0" w14:textId="77777777" w:rsidTr="008A61F3">
        <w:trPr>
          <w:cantSplit/>
        </w:trPr>
        <w:tc>
          <w:tcPr>
            <w:tcW w:w="587" w:type="dxa"/>
            <w:vAlign w:val="center"/>
          </w:tcPr>
          <w:p w14:paraId="6E3F975D" w14:textId="7BC23BAC" w:rsidR="00A4701A" w:rsidRPr="00A4701A" w:rsidRDefault="00A4701A" w:rsidP="008A61F3">
            <w:pPr>
              <w:pStyle w:val="TekstTabeli"/>
              <w:keepNext/>
              <w:jc w:val="center"/>
              <w:rPr>
                <w:u w:val="single"/>
              </w:rPr>
            </w:pPr>
            <w:r w:rsidRPr="00A4701A">
              <w:rPr>
                <w:u w:val="single"/>
              </w:rPr>
              <w:t>H5</w:t>
            </w:r>
          </w:p>
        </w:tc>
        <w:tc>
          <w:tcPr>
            <w:tcW w:w="6803" w:type="dxa"/>
            <w:vAlign w:val="center"/>
          </w:tcPr>
          <w:p w14:paraId="189EADEB" w14:textId="1AA00218" w:rsidR="00A4701A" w:rsidRPr="007228DF" w:rsidRDefault="007228DF" w:rsidP="008A61F3">
            <w:pPr>
              <w:pStyle w:val="TekstTabeli"/>
              <w:keepNext/>
              <w:rPr>
                <w:lang w:val="pl-PL"/>
              </w:rPr>
            </w:pPr>
            <w:r w:rsidRPr="007228DF">
              <w:rPr>
                <w:lang w:val="pl-PL"/>
              </w:rPr>
              <w:t>Wyniki Indeksu Wyceny Rynkowej Absolwenta są pozytywnie skorelowane z wynikami oceny prestiżu uczelni.</w:t>
            </w:r>
          </w:p>
        </w:tc>
        <w:tc>
          <w:tcPr>
            <w:tcW w:w="1531" w:type="dxa"/>
            <w:vAlign w:val="center"/>
          </w:tcPr>
          <w:p w14:paraId="1A82CFD7" w14:textId="2ED44B2E" w:rsidR="00A4701A" w:rsidRPr="007228DF" w:rsidRDefault="007228DF" w:rsidP="008A61F3">
            <w:pPr>
              <w:pStyle w:val="TekstTabeli"/>
              <w:keepNext/>
              <w:jc w:val="center"/>
              <w:rPr>
                <w:b/>
                <w:bCs w:val="0"/>
                <w:lang w:val="pl-PL"/>
              </w:rPr>
            </w:pPr>
            <w:r w:rsidRPr="007228DF">
              <w:rPr>
                <w:b/>
                <w:bCs w:val="0"/>
                <w:lang w:val="pl-PL"/>
              </w:rPr>
              <w:t>TAK</w:t>
            </w:r>
          </w:p>
        </w:tc>
      </w:tr>
    </w:tbl>
    <w:p w14:paraId="06D91793" w14:textId="033FA9E0" w:rsidR="00A4701A" w:rsidRPr="00A4701A" w:rsidRDefault="00A4701A" w:rsidP="00A4701A">
      <w:pPr>
        <w:pStyle w:val="rdo"/>
        <w:rPr>
          <w:lang w:val="pl-PL"/>
        </w:rPr>
      </w:pPr>
      <w:r w:rsidRPr="00A4701A">
        <w:rPr>
          <w:lang w:val="pl-PL"/>
        </w:rPr>
        <w:t xml:space="preserve">Źródło: opracowanie własne na podstawie </w:t>
      </w:r>
      <w:r>
        <w:rPr>
          <w:lang w:val="pl-PL"/>
        </w:rPr>
        <w:t>rezultatów przeprowadzonych badań</w:t>
      </w:r>
    </w:p>
    <w:p w14:paraId="2A20DC67" w14:textId="3D495BC2" w:rsidR="0046030D" w:rsidRDefault="004B7E23" w:rsidP="0046030D">
      <w:r>
        <w:rPr>
          <w:bCs/>
        </w:rPr>
        <w:t xml:space="preserve">Na podstawie dotychczasowych podsumowań można stwierdzić, że </w:t>
      </w:r>
      <w:r w:rsidRPr="007E62FA">
        <w:rPr>
          <w:b/>
        </w:rPr>
        <w:t xml:space="preserve">cel </w:t>
      </w:r>
      <w:r w:rsidR="003077E3" w:rsidRPr="007E62FA">
        <w:rPr>
          <w:b/>
        </w:rPr>
        <w:t>poznawczy</w:t>
      </w:r>
      <w:r w:rsidR="003077E3" w:rsidRPr="007E62FA">
        <w:rPr>
          <w:bCs/>
        </w:rPr>
        <w:t xml:space="preserve"> sformułowany jako</w:t>
      </w:r>
      <w:r w:rsidR="003077E3">
        <w:rPr>
          <w:bCs/>
        </w:rPr>
        <w:t xml:space="preserve"> </w:t>
      </w:r>
      <w:r w:rsidR="003077E3" w:rsidRPr="00C37BF8">
        <w:rPr>
          <w:bCs/>
          <w:i/>
          <w:iCs/>
        </w:rPr>
        <w:t>i</w:t>
      </w:r>
      <w:r w:rsidR="003077E3" w:rsidRPr="00C37BF8">
        <w:rPr>
          <w:i/>
          <w:iCs/>
        </w:rPr>
        <w:t>dentyfikacja skutecznych z perspektywy doskonalenia systemu zarządzania jakością metod pomiaru i analizy poziomu satysfakcji interesariuszy jako miernika jakości</w:t>
      </w:r>
      <w:r w:rsidR="003077E3">
        <w:t xml:space="preserve"> został osiągnięty na poziomie teoretycznym. </w:t>
      </w:r>
      <w:r w:rsidR="00F1302F">
        <w:t>Dzięki przeprowadzonym badaniom ilościowym w zaproponowanych rozwiązaniach uwzględniono takie, które mają szczególnie silne poparcie do wykorzystania dla uczelni technicznych.</w:t>
      </w:r>
    </w:p>
    <w:p w14:paraId="1A05B9A6" w14:textId="4847F75F" w:rsidR="003077E3" w:rsidRPr="00F1302F" w:rsidRDefault="00F1302F" w:rsidP="0046030D">
      <w:r>
        <w:t>P</w:t>
      </w:r>
      <w:r w:rsidR="003077E3">
        <w:t xml:space="preserve">rzyjęty </w:t>
      </w:r>
      <w:r w:rsidR="003077E3" w:rsidRPr="00233788">
        <w:rPr>
          <w:b/>
        </w:rPr>
        <w:t>cel utylitarny</w:t>
      </w:r>
      <w:r w:rsidR="003077E3">
        <w:rPr>
          <w:bCs/>
        </w:rPr>
        <w:t xml:space="preserve"> </w:t>
      </w:r>
      <w:r>
        <w:rPr>
          <w:bCs/>
        </w:rPr>
        <w:t xml:space="preserve">sformułowany jako </w:t>
      </w:r>
      <w:r w:rsidRPr="00C37BF8">
        <w:rPr>
          <w:bCs/>
          <w:i/>
          <w:iCs/>
        </w:rPr>
        <w:t>o</w:t>
      </w:r>
      <w:r w:rsidR="003077E3" w:rsidRPr="00C37BF8">
        <w:rPr>
          <w:i/>
          <w:iCs/>
        </w:rPr>
        <w:t>pracowanie metody doskonalenia systemu zarządzania jakością uczelni, dostosowanego do specyfiki polskich uczelni technicznych, z</w:t>
      </w:r>
      <w:r w:rsidR="001A31E0" w:rsidRPr="00C37BF8">
        <w:rPr>
          <w:i/>
          <w:iCs/>
        </w:rPr>
        <w:t> </w:t>
      </w:r>
      <w:r w:rsidR="003077E3" w:rsidRPr="00C37BF8">
        <w:rPr>
          <w:i/>
          <w:iCs/>
        </w:rPr>
        <w:t>wykorzystaniem pomiaru satysfakcji różnych grup interesariuszy jako jednego z mierników efektów działania uczelni</w:t>
      </w:r>
      <w:r>
        <w:t xml:space="preserve"> został osiągnięty. </w:t>
      </w:r>
      <w:r w:rsidR="00C37BF8">
        <w:t>Dokonano tego</w:t>
      </w:r>
      <w:r>
        <w:t xml:space="preserve"> poprzez zaproponowanie i szczegółowe opisanie autorskiego modelu doskonalenia systemu zarządzania jakością uczelni inspirowanego satysfakcją interesariuszy (SSDQM). Jest to praktyczne narzędzie będące syntetycznym opracowaniem pozwalającym na wykorzystanie współczesnych zdobyczy z zakresu zarządzania jakością w odniesieniu do specyficznych realiów instytucji akademickich o profilu technicznym. Główną cechą charakterystyczną proponowanego narzędzia jest </w:t>
      </w:r>
      <w:r w:rsidR="00D25407">
        <w:t xml:space="preserve">możliwość wdrażania w praktyce idei </w:t>
      </w:r>
      <w:proofErr w:type="spellStart"/>
      <w:r w:rsidR="00D25407">
        <w:t>interesariuszocentryzmu</w:t>
      </w:r>
      <w:proofErr w:type="spellEnd"/>
      <w:r w:rsidR="00D25407">
        <w:t xml:space="preserve"> i skupienia w</w:t>
      </w:r>
      <w:r w:rsidR="00D760C5">
        <w:t> </w:t>
      </w:r>
      <w:r w:rsidR="00D25407">
        <w:t xml:space="preserve">zakresie działań doskonalących na tworzeniu wartości dla interesariuszy. Proponowane rozwiązanie poprzez wbudowaną w </w:t>
      </w:r>
      <w:proofErr w:type="gramStart"/>
      <w:r w:rsidR="00D25407">
        <w:t>nie iteracyjność</w:t>
      </w:r>
      <w:proofErr w:type="gramEnd"/>
      <w:r w:rsidR="00D25407">
        <w:t xml:space="preserve"> korzysta z idei metod zwinnych</w:t>
      </w:r>
      <w:r w:rsidR="00C37BF8">
        <w:t>,</w:t>
      </w:r>
      <w:r w:rsidR="00D25407">
        <w:t xml:space="preserve"> jednocześnie pozwalając na zastosowanie w uzasadnionych przypadkach metod kaskadowych (projektowych) przy wdrażaniu zmian.</w:t>
      </w:r>
    </w:p>
    <w:p w14:paraId="68DCF5FA" w14:textId="6253969E" w:rsidR="003077E3" w:rsidRDefault="00D25407" w:rsidP="003077E3">
      <w:r>
        <w:t xml:space="preserve">Przeprowadzone badania posiadały </w:t>
      </w:r>
      <w:r w:rsidR="00EF5258">
        <w:t>istotne</w:t>
      </w:r>
      <w:r>
        <w:t xml:space="preserve"> ograniczenia. Najistotniejszym było to związane z</w:t>
      </w:r>
      <w:r w:rsidR="0046030D">
        <w:t> </w:t>
      </w:r>
      <w:r>
        <w:t>niemożnością osiągnięcia statystycznej reprezentatywności grupy badawczej badania kwestionariuszowego dla badanej populacji (interesariuszy polskich uczelni technicznych).</w:t>
      </w:r>
      <w:r w:rsidR="00F4553E">
        <w:t xml:space="preserve"> Główne przyczyny zaistnienia tego ograniczenia miały charakter organizacyjno-zasobowy. Badana populacja ma charakter bardzo złożony, a zatem grupa badawcza na poziomie 133 respondentów okazała się być dalece niewystarczająca. Ponadto osiągniecie przy istniejących ograniczeniach zasobowych tej skali liczności było możliwe jedynie przy zastosowaniu nielosowej metody doboru grupy </w:t>
      </w:r>
      <w:r w:rsidR="00EF5258">
        <w:t>badawczej</w:t>
      </w:r>
      <w:r w:rsidR="00C37BF8">
        <w:t>,</w:t>
      </w:r>
      <w:r w:rsidR="00EF5258">
        <w:t xml:space="preserve"> jaką była metoda kuli śnieżnej. To dodatkowo przyczyniło się do znacznej rozbieżności struktury grupy badawczej w</w:t>
      </w:r>
      <w:r w:rsidR="0046030D">
        <w:t> </w:t>
      </w:r>
      <w:r w:rsidR="00EF5258">
        <w:t>porównaniu do struktury badanej populacji</w:t>
      </w:r>
      <w:r w:rsidR="00C37BF8">
        <w:t>.</w:t>
      </w:r>
    </w:p>
    <w:p w14:paraId="0CDC456F" w14:textId="31EF706A" w:rsidR="007F0490" w:rsidRDefault="0046030D" w:rsidP="007F0490">
      <w:r>
        <w:t xml:space="preserve">Ze względu na napotkane ograniczenia należy uznać, że warto w dalszych badaniach uwzględnić </w:t>
      </w:r>
      <w:r w:rsidR="00EF5258">
        <w:t>kierun</w:t>
      </w:r>
      <w:r>
        <w:t>e</w:t>
      </w:r>
      <w:r w:rsidR="00EF5258">
        <w:t>k</w:t>
      </w:r>
      <w:r>
        <w:t xml:space="preserve"> pozwalający na statystyczną weryfikację korelacji pomiędzy satysfakcją interesariuszy uczelni</w:t>
      </w:r>
      <w:del w:id="241" w:author="Tadeusz Szefler" w:date="2024-11-27T14:33:00Z" w16du:dateUtc="2024-11-27T13:33:00Z">
        <w:r w:rsidDel="003D2F5C">
          <w:delText>,</w:delText>
        </w:r>
      </w:del>
      <w:r>
        <w:t xml:space="preserve"> a innymi miarami efektów działań uczelni, gdyż w ramach przeprowadzonych badań nie udało się tego celu osiągnąć. Ponadto głównie teoretyczny charakter zaproponowanego modelu SSDQM stanowi inspirację to dalszego rozwoju w kierunku</w:t>
      </w:r>
      <w:r w:rsidR="00EF5258">
        <w:t xml:space="preserve"> weryfik</w:t>
      </w:r>
      <w:r>
        <w:t>acji</w:t>
      </w:r>
      <w:r w:rsidR="00EF5258">
        <w:t xml:space="preserve"> skuteczności modelu SSDQM w praktyce uczelni technicznych</w:t>
      </w:r>
      <w:r>
        <w:t>. Przeprowadzone analizy prowadzące do syntezy teorii zarządzania jakością oraz teorii interesariuszy stanowią też ciekawy kierunek rozwoju do rozważań i</w:t>
      </w:r>
      <w:r w:rsidR="008F4B8A">
        <w:t> </w:t>
      </w:r>
      <w:r>
        <w:t xml:space="preserve">badań </w:t>
      </w:r>
      <w:r w:rsidR="00EF5258">
        <w:t xml:space="preserve">nad </w:t>
      </w:r>
      <w:r>
        <w:t xml:space="preserve">możliwościami </w:t>
      </w:r>
      <w:r w:rsidR="00EF5258">
        <w:t>rozszerzeni</w:t>
      </w:r>
      <w:r>
        <w:t>a</w:t>
      </w:r>
      <w:r w:rsidR="00EF5258">
        <w:t xml:space="preserve"> stosowani</w:t>
      </w:r>
      <w:r>
        <w:t>a</w:t>
      </w:r>
      <w:r w:rsidR="00EF5258">
        <w:t xml:space="preserve"> modelu SSDQM na inne organizacje</w:t>
      </w:r>
      <w:r>
        <w:t>. Mogą to być organizacje</w:t>
      </w:r>
      <w:r w:rsidR="00C37BF8">
        <w:t>,</w:t>
      </w:r>
      <w:r w:rsidR="00EF5258">
        <w:t xml:space="preserve"> dla których istotnym jest uwzględnienie perspektywy interesariuszy lub takich, które potrzebują przejść od </w:t>
      </w:r>
      <w:proofErr w:type="spellStart"/>
      <w:r w:rsidR="00EF5258">
        <w:t>klientocentryzmu</w:t>
      </w:r>
      <w:proofErr w:type="spellEnd"/>
      <w:r w:rsidR="00EF5258">
        <w:t xml:space="preserve"> do </w:t>
      </w:r>
      <w:proofErr w:type="spellStart"/>
      <w:r w:rsidR="00EF5258">
        <w:t>interesariuszocentryzmu</w:t>
      </w:r>
      <w:proofErr w:type="spellEnd"/>
      <w:r>
        <w:t>, by skuteczniej osiągać swoje cele w sposób zrównoważony</w:t>
      </w:r>
      <w:r w:rsidR="00EF5258">
        <w:t>. Mogą to być zarówno instytucje publiczne i organizacje non-profit</w:t>
      </w:r>
      <w:r w:rsidR="0098386A">
        <w:t>,</w:t>
      </w:r>
      <w:r w:rsidR="00EF5258">
        <w:t xml:space="preserve"> jak również przedsiębiorstwa działające w branżach silnie regulowanych lub takich, które mają istotny wpływ na inne grupy poza klientami oraz są pod istotnym wpływem grup innych niż ich obecni, byli i przyszli klienci (np. energetyka, farmacja, petrochemia, bankowość, media, włókiennictwo, produkcja żywności, itp.).</w:t>
      </w:r>
    </w:p>
    <w:p w14:paraId="115E356C" w14:textId="1E4B9C3A" w:rsidR="005E46E1" w:rsidRDefault="007F0490" w:rsidP="007F0490">
      <w:r>
        <w:t>Najistotniejszym jest, by w obecnie dynamicznie zmieniającym się środowisku dla wielu organizacji, zarządzający uczelniami mogli odnaleźć wsparcie w zakresie narzędzi pomagających w</w:t>
      </w:r>
      <w:r w:rsidR="008C540A">
        <w:t> </w:t>
      </w:r>
      <w:r>
        <w:t xml:space="preserve">skutecznym rozwoju i osiąganiu celów organizacji. </w:t>
      </w:r>
      <w:r w:rsidR="00B31268">
        <w:t>Dążenie do tego</w:t>
      </w:r>
      <w:r>
        <w:t xml:space="preserve"> wymaga od liderów bardzo dobrych umiejętności przywództwa, ale nie jest możliwe bez wysokiego poziomu świadomości i dojrzałości wszystkich uczestników środowiska akademickiego</w:t>
      </w:r>
      <w:r w:rsidR="0098386A">
        <w:t>,</w:t>
      </w:r>
      <w:r>
        <w:t xml:space="preserve"> wyrażających się angażowan</w:t>
      </w:r>
      <w:r w:rsidR="001B1EEC">
        <w:t>iem</w:t>
      </w:r>
      <w:r>
        <w:t xml:space="preserve"> w zmiany zgodne z wizją i</w:t>
      </w:r>
      <w:r w:rsidR="00B31268">
        <w:t xml:space="preserve"> </w:t>
      </w:r>
      <w:r>
        <w:t xml:space="preserve">wartościami uczelni, nawet pomimo dużego poziomu niepewności co do przyszłych rezultatów. </w:t>
      </w:r>
      <w:r w:rsidR="00D760C5">
        <w:t>Bowiem przekonanie wewnątrz organizacji, że każda zmiana jest dobra</w:t>
      </w:r>
      <w:r w:rsidR="00B31268">
        <w:t>,</w:t>
      </w:r>
      <w:r w:rsidR="00D760C5">
        <w:t xml:space="preserve"> o ile staje się okazją do rozwoju i</w:t>
      </w:r>
      <w:r w:rsidR="00B31268">
        <w:t xml:space="preserve"> </w:t>
      </w:r>
      <w:r w:rsidR="00D760C5">
        <w:t>nauki</w:t>
      </w:r>
      <w:r w:rsidR="00B31268">
        <w:t>,</w:t>
      </w:r>
      <w:r w:rsidR="00D760C5">
        <w:t xml:space="preserve"> wraz z umiejętnościami szybkiego wdrażania usprawnień doprowadzi do osiągnięcia istotnej poprawy.</w:t>
      </w:r>
    </w:p>
    <w:p w14:paraId="420E214C" w14:textId="77777777" w:rsidR="00DD4375" w:rsidRDefault="00DD4375" w:rsidP="007F0490"/>
    <w:p w14:paraId="0CE65B7E" w14:textId="401A7CDD" w:rsidR="00820D54" w:rsidRDefault="00820D54" w:rsidP="00276247">
      <w:pPr>
        <w:pStyle w:val="Nagwek1"/>
        <w:numPr>
          <w:ilvl w:val="0"/>
          <w:numId w:val="0"/>
        </w:numPr>
        <w:ind w:left="432"/>
        <w:rPr>
          <w:lang w:val="en-GB"/>
        </w:rPr>
      </w:pPr>
      <w:bookmarkStart w:id="242" w:name="_Toc164801037"/>
      <w:bookmarkStart w:id="243" w:name="_Toc168903300"/>
      <w:bookmarkStart w:id="244" w:name="_Toc183277616"/>
      <w:r w:rsidRPr="0065065D">
        <w:rPr>
          <w:lang w:val="en-GB"/>
        </w:rPr>
        <w:t>Spis literatury</w:t>
      </w:r>
      <w:bookmarkEnd w:id="242"/>
      <w:bookmarkEnd w:id="243"/>
      <w:bookmarkEnd w:id="244"/>
    </w:p>
    <w:p w14:paraId="549630AB" w14:textId="7F87A3C9" w:rsidR="005B6E34" w:rsidRPr="005B6E34" w:rsidRDefault="005B6E34" w:rsidP="00DD4375">
      <w:pPr>
        <w:pStyle w:val="Akapitzlist"/>
        <w:numPr>
          <w:ilvl w:val="0"/>
          <w:numId w:val="48"/>
        </w:numPr>
        <w:ind w:left="0" w:firstLine="57"/>
        <w:jc w:val="left"/>
        <w:rPr>
          <w:lang w:val="en-GB"/>
        </w:rPr>
      </w:pPr>
      <w:r w:rsidRPr="00C448F5">
        <w:rPr>
          <w:lang w:val="de-DE"/>
        </w:rPr>
        <w:t>Al</w:t>
      </w:r>
      <w:r w:rsidRPr="00C448F5">
        <w:rPr>
          <w:rFonts w:ascii="Cambria Math" w:hAnsi="Cambria Math" w:cs="Cambria Math"/>
          <w:lang w:val="de-DE"/>
        </w:rPr>
        <w:t>‐</w:t>
      </w:r>
      <w:proofErr w:type="spellStart"/>
      <w:r w:rsidRPr="00C448F5">
        <w:rPr>
          <w:lang w:val="de-DE"/>
        </w:rPr>
        <w:t>Khafaji</w:t>
      </w:r>
      <w:proofErr w:type="spellEnd"/>
      <w:r w:rsidRPr="00C448F5">
        <w:rPr>
          <w:lang w:val="de-DE"/>
        </w:rPr>
        <w:t xml:space="preserve">, A. W., </w:t>
      </w:r>
      <w:proofErr w:type="spellStart"/>
      <w:r w:rsidRPr="00C448F5">
        <w:rPr>
          <w:lang w:val="de-DE"/>
        </w:rPr>
        <w:t>Oberhelman</w:t>
      </w:r>
      <w:proofErr w:type="spellEnd"/>
      <w:r w:rsidRPr="00C448F5">
        <w:rPr>
          <w:lang w:val="de-DE"/>
        </w:rPr>
        <w:t xml:space="preserve">, D. R., Baum, W., &amp; Koch, B. (2009). </w:t>
      </w:r>
      <w:r w:rsidRPr="005B6E34">
        <w:rPr>
          <w:lang w:val="en-GB"/>
        </w:rPr>
        <w:t xml:space="preserve">Communication in Stakeholder Management. W E. </w:t>
      </w:r>
      <w:proofErr w:type="spellStart"/>
      <w:r w:rsidRPr="005B6E34">
        <w:rPr>
          <w:lang w:val="en-GB"/>
        </w:rPr>
        <w:t>Chinyio</w:t>
      </w:r>
      <w:proofErr w:type="spellEnd"/>
      <w:r w:rsidRPr="005B6E34">
        <w:rPr>
          <w:lang w:val="en-GB"/>
        </w:rPr>
        <w:t xml:space="preserve"> &amp; P. </w:t>
      </w:r>
      <w:proofErr w:type="spellStart"/>
      <w:r w:rsidRPr="005B6E34">
        <w:rPr>
          <w:lang w:val="en-GB"/>
        </w:rPr>
        <w:t>Olomolaiye</w:t>
      </w:r>
      <w:proofErr w:type="spellEnd"/>
      <w:r w:rsidRPr="005B6E34">
        <w:rPr>
          <w:lang w:val="en-GB"/>
        </w:rPr>
        <w:t xml:space="preserve"> (Red.), Construction Stakeholder Management</w:t>
      </w:r>
    </w:p>
    <w:p w14:paraId="20D5F80D" w14:textId="1BB426D9" w:rsidR="005B6E34" w:rsidRPr="005B6E34" w:rsidRDefault="005B6E34" w:rsidP="00DD4375">
      <w:pPr>
        <w:pStyle w:val="Akapitzlist"/>
        <w:numPr>
          <w:ilvl w:val="0"/>
          <w:numId w:val="48"/>
        </w:numPr>
        <w:ind w:left="0" w:firstLine="57"/>
        <w:jc w:val="left"/>
        <w:rPr>
          <w:lang w:val="en-GB"/>
        </w:rPr>
      </w:pPr>
      <w:r w:rsidRPr="00C448F5">
        <w:rPr>
          <w:lang w:val="de-DE"/>
        </w:rPr>
        <w:t xml:space="preserve">Anderson, J. C., </w:t>
      </w:r>
      <w:proofErr w:type="spellStart"/>
      <w:r w:rsidRPr="00C448F5">
        <w:rPr>
          <w:lang w:val="de-DE"/>
        </w:rPr>
        <w:t>Rungtusanatham</w:t>
      </w:r>
      <w:proofErr w:type="spellEnd"/>
      <w:r w:rsidRPr="00C448F5">
        <w:rPr>
          <w:lang w:val="de-DE"/>
        </w:rPr>
        <w:t xml:space="preserve">, M., &amp; Schroeder, R. G. (1994). </w:t>
      </w:r>
      <w:r w:rsidR="00B31268" w:rsidRPr="005B6E34">
        <w:rPr>
          <w:lang w:val="en-GB"/>
        </w:rPr>
        <w:t xml:space="preserve">A Theory </w:t>
      </w:r>
      <w:proofErr w:type="gramStart"/>
      <w:r w:rsidR="00B31268" w:rsidRPr="005B6E34">
        <w:rPr>
          <w:lang w:val="en-GB"/>
        </w:rPr>
        <w:t>Of</w:t>
      </w:r>
      <w:proofErr w:type="gramEnd"/>
      <w:r w:rsidR="00B31268" w:rsidRPr="005B6E34">
        <w:rPr>
          <w:lang w:val="en-GB"/>
        </w:rPr>
        <w:t xml:space="preserve"> Quality Management Underlying The Deming Management Method</w:t>
      </w:r>
      <w:r w:rsidRPr="005B6E34">
        <w:rPr>
          <w:lang w:val="en-GB"/>
        </w:rPr>
        <w:t>. Academy of Management Review, 19(3)</w:t>
      </w:r>
    </w:p>
    <w:p w14:paraId="4B99BBBA" w14:textId="77777777" w:rsidR="005B6E34" w:rsidRPr="005B6E34" w:rsidRDefault="005B6E34" w:rsidP="00DD4375">
      <w:pPr>
        <w:pStyle w:val="Akapitzlist"/>
        <w:numPr>
          <w:ilvl w:val="0"/>
          <w:numId w:val="48"/>
        </w:numPr>
        <w:ind w:left="0" w:firstLine="57"/>
        <w:jc w:val="left"/>
        <w:rPr>
          <w:lang w:val="en-GB"/>
        </w:rPr>
      </w:pPr>
      <w:proofErr w:type="spellStart"/>
      <w:r w:rsidRPr="005B6E34">
        <w:rPr>
          <w:lang w:val="en-GB"/>
        </w:rPr>
        <w:t>Cybermetrics</w:t>
      </w:r>
      <w:proofErr w:type="spellEnd"/>
      <w:r w:rsidRPr="005B6E34">
        <w:rPr>
          <w:lang w:val="en-GB"/>
        </w:rPr>
        <w:t xml:space="preserve"> Lab. (2023). Ranking Web of Universities 2023. Webometrics 2023 Jan Ranking. https://www.webometrics.info/en/world</w:t>
      </w:r>
    </w:p>
    <w:p w14:paraId="63C3A077" w14:textId="77777777" w:rsidR="005B6E34" w:rsidRPr="005B6E34" w:rsidRDefault="005B6E34" w:rsidP="00DD4375">
      <w:pPr>
        <w:pStyle w:val="Akapitzlist"/>
        <w:numPr>
          <w:ilvl w:val="0"/>
          <w:numId w:val="48"/>
        </w:numPr>
        <w:ind w:left="0" w:firstLine="57"/>
        <w:jc w:val="left"/>
        <w:rPr>
          <w:lang w:val="en-GB"/>
        </w:rPr>
      </w:pPr>
      <w:proofErr w:type="spellStart"/>
      <w:r w:rsidRPr="00C448F5">
        <w:rPr>
          <w:lang w:val="de-DE"/>
        </w:rPr>
        <w:t>Dahlgaard</w:t>
      </w:r>
      <w:proofErr w:type="spellEnd"/>
      <w:r w:rsidRPr="00C448F5">
        <w:rPr>
          <w:lang w:val="de-DE"/>
        </w:rPr>
        <w:t xml:space="preserve">, J. J., &amp; </w:t>
      </w:r>
      <w:proofErr w:type="spellStart"/>
      <w:r w:rsidRPr="00C448F5">
        <w:rPr>
          <w:lang w:val="de-DE"/>
        </w:rPr>
        <w:t>Dahlgaard</w:t>
      </w:r>
      <w:proofErr w:type="spellEnd"/>
      <w:r w:rsidRPr="00C448F5">
        <w:rPr>
          <w:rFonts w:ascii="Cambria Math" w:hAnsi="Cambria Math" w:cs="Cambria Math"/>
          <w:lang w:val="de-DE"/>
        </w:rPr>
        <w:t>‐</w:t>
      </w:r>
      <w:r w:rsidRPr="00C448F5">
        <w:rPr>
          <w:lang w:val="de-DE"/>
        </w:rPr>
        <w:t xml:space="preserve">Park, S. M. (2006). </w:t>
      </w:r>
      <w:r w:rsidRPr="005B6E34">
        <w:rPr>
          <w:lang w:val="en-GB"/>
        </w:rPr>
        <w:t>Lean production, six sigma quality, TQM and company culture. The TQM Magazine, 18(3), 263</w:t>
      </w:r>
      <w:r w:rsidRPr="005B6E34">
        <w:rPr>
          <w:rFonts w:cs="Arial"/>
          <w:lang w:val="en-GB"/>
        </w:rPr>
        <w:t>–</w:t>
      </w:r>
      <w:r w:rsidRPr="005B6E34">
        <w:rPr>
          <w:lang w:val="en-GB"/>
        </w:rPr>
        <w:t>281. https://doi.org/10.1108/09544780610659998</w:t>
      </w:r>
    </w:p>
    <w:p w14:paraId="62EFE386" w14:textId="77777777" w:rsidR="005B6E34" w:rsidRPr="005B6E34" w:rsidRDefault="005B6E34" w:rsidP="00DD4375">
      <w:pPr>
        <w:pStyle w:val="Akapitzlist"/>
        <w:numPr>
          <w:ilvl w:val="0"/>
          <w:numId w:val="48"/>
        </w:numPr>
        <w:ind w:left="0" w:firstLine="57"/>
        <w:jc w:val="left"/>
        <w:rPr>
          <w:lang w:val="en-GB"/>
        </w:rPr>
      </w:pPr>
      <w:r w:rsidRPr="00C448F5">
        <w:rPr>
          <w:lang w:val="de-DE"/>
        </w:rPr>
        <w:t xml:space="preserve">de Boer, H., Enders, J., &amp; Schimank, U. S. (2007). </w:t>
      </w:r>
      <w:r w:rsidRPr="005B6E34">
        <w:rPr>
          <w:lang w:val="en-GB"/>
        </w:rPr>
        <w:t>On the Way towards New Public Management? The Governance of University Systems in England, the Netherlands, Austria, and Germany. W D. Jansen (Red.), New Forms of Governance in Research Organizations (ss. 3–22). Springer Netherlands. https://doi.org/10.1007/978-1-4020-5831-8</w:t>
      </w:r>
    </w:p>
    <w:p w14:paraId="27F873E8" w14:textId="11374F32" w:rsidR="005B6E34" w:rsidRPr="005B6E34" w:rsidRDefault="005B6E34" w:rsidP="00DD4375">
      <w:pPr>
        <w:pStyle w:val="Akapitzlist"/>
        <w:numPr>
          <w:ilvl w:val="0"/>
          <w:numId w:val="48"/>
        </w:numPr>
        <w:ind w:left="0" w:firstLine="57"/>
        <w:jc w:val="left"/>
      </w:pPr>
      <w:r w:rsidRPr="005B6E34">
        <w:rPr>
          <w:lang w:val="en-GB"/>
        </w:rPr>
        <w:t xml:space="preserve">Donaldson, T., &amp; Preston, L. E. (1995). The Stakeholder Theory of the Corporation: Concepts, Evidence, and Implications. </w:t>
      </w:r>
      <w:proofErr w:type="spellStart"/>
      <w:r w:rsidRPr="005B6E34">
        <w:t>Academy</w:t>
      </w:r>
      <w:proofErr w:type="spellEnd"/>
      <w:r w:rsidRPr="005B6E34">
        <w:t xml:space="preserve"> of Management </w:t>
      </w:r>
      <w:proofErr w:type="spellStart"/>
      <w:r w:rsidRPr="005B6E34">
        <w:t>Review</w:t>
      </w:r>
      <w:proofErr w:type="spellEnd"/>
      <w:r w:rsidRPr="005B6E34">
        <w:t>, 20(1), 65–91</w:t>
      </w:r>
    </w:p>
    <w:p w14:paraId="01835829" w14:textId="77777777" w:rsidR="005B6E34" w:rsidRPr="005B6E34" w:rsidRDefault="005B6E34" w:rsidP="00DD4375">
      <w:pPr>
        <w:pStyle w:val="Akapitzlist"/>
        <w:numPr>
          <w:ilvl w:val="0"/>
          <w:numId w:val="48"/>
        </w:numPr>
        <w:ind w:left="0" w:firstLine="57"/>
        <w:jc w:val="left"/>
      </w:pPr>
      <w:r w:rsidRPr="005B6E34">
        <w:t xml:space="preserve">ELA 2020. (2021). Ekonomiczne Losy Absolwentów - zbiór danych źródłowych dla Uczelni obejmujący dane absolwentów studiów I, II stopnia i jednolitych studiów </w:t>
      </w:r>
      <w:proofErr w:type="spellStart"/>
      <w:r w:rsidRPr="005B6E34">
        <w:t>magiserskich</w:t>
      </w:r>
      <w:proofErr w:type="spellEnd"/>
      <w:r w:rsidRPr="005B6E34">
        <w:t xml:space="preserve"> do 2020 roku. https://ela.nauka.gov.pl/pl/experts/source-data</w:t>
      </w:r>
    </w:p>
    <w:p w14:paraId="26D9DE4F" w14:textId="4C03E0FF" w:rsidR="005B6E34" w:rsidRPr="005B6E34" w:rsidRDefault="005B6E34" w:rsidP="00DD4375">
      <w:pPr>
        <w:pStyle w:val="Akapitzlist"/>
        <w:numPr>
          <w:ilvl w:val="0"/>
          <w:numId w:val="48"/>
        </w:numPr>
        <w:ind w:left="0" w:firstLine="57"/>
        <w:jc w:val="left"/>
        <w:rPr>
          <w:lang w:val="en-GB"/>
        </w:rPr>
      </w:pPr>
      <w:r w:rsidRPr="005B6E34">
        <w:rPr>
          <w:lang w:val="en-GB"/>
        </w:rPr>
        <w:t>Freeman, R. E., &amp; Reed, D. L. (1983). Stockholders and Stakeholders: A New Perspective on Corporate Governance. California Management Review, 25(3), 88–106</w:t>
      </w:r>
    </w:p>
    <w:p w14:paraId="0F324622" w14:textId="77777777" w:rsidR="005B6E34" w:rsidRPr="005B6E34" w:rsidRDefault="005B6E34" w:rsidP="00DD4375">
      <w:pPr>
        <w:pStyle w:val="Akapitzlist"/>
        <w:numPr>
          <w:ilvl w:val="0"/>
          <w:numId w:val="48"/>
        </w:numPr>
        <w:ind w:left="0" w:firstLine="57"/>
        <w:jc w:val="left"/>
        <w:rPr>
          <w:lang w:val="en-GB"/>
        </w:rPr>
      </w:pPr>
      <w:r w:rsidRPr="00C448F5">
        <w:rPr>
          <w:lang w:val="de-DE"/>
        </w:rPr>
        <w:t xml:space="preserve">Geitz, G., &amp; de Geus, J. (2019). </w:t>
      </w:r>
      <w:r w:rsidRPr="005B6E34">
        <w:rPr>
          <w:lang w:val="en-GB"/>
        </w:rPr>
        <w:t>Design-based education, sustainable teaching, and learning. Cogent Education, 6(1), 1647919. https://doi.org/10.1080/2331186X.2019.1647919</w:t>
      </w:r>
    </w:p>
    <w:p w14:paraId="16B945A2" w14:textId="77777777" w:rsidR="005B6E34" w:rsidRPr="005B6E34" w:rsidRDefault="005B6E34" w:rsidP="00DD4375">
      <w:pPr>
        <w:pStyle w:val="Akapitzlist"/>
        <w:numPr>
          <w:ilvl w:val="0"/>
          <w:numId w:val="48"/>
        </w:numPr>
        <w:ind w:left="0" w:firstLine="57"/>
        <w:jc w:val="left"/>
        <w:rPr>
          <w:lang w:val="en-GB"/>
        </w:rPr>
      </w:pPr>
      <w:r w:rsidRPr="005B6E34">
        <w:rPr>
          <w:lang w:val="en-GB"/>
        </w:rPr>
        <w:t>Geryk, M. (2018). Universities of the Future: Universities in Transition Under the Influence of Stakeholders’ Changing Requirements (ss. 116–124). https://doi.org/10.1007/978-3-319-60372-8_12</w:t>
      </w:r>
    </w:p>
    <w:p w14:paraId="5CB10751" w14:textId="77777777" w:rsidR="005B6E34" w:rsidRPr="005B6E34" w:rsidRDefault="005B6E34" w:rsidP="00DD4375">
      <w:pPr>
        <w:pStyle w:val="Akapitzlist"/>
        <w:numPr>
          <w:ilvl w:val="0"/>
          <w:numId w:val="48"/>
        </w:numPr>
        <w:ind w:left="0" w:firstLine="57"/>
        <w:jc w:val="left"/>
      </w:pPr>
      <w:proofErr w:type="spellStart"/>
      <w:r w:rsidRPr="005B6E34">
        <w:t>Grudowski</w:t>
      </w:r>
      <w:proofErr w:type="spellEnd"/>
      <w:r w:rsidRPr="005B6E34">
        <w:t xml:space="preserve">, P. (2020). Perspektywa jakości w szkolnictwie wyższym. O modelu </w:t>
      </w:r>
      <w:proofErr w:type="spellStart"/>
      <w:r w:rsidRPr="005B6E34">
        <w:t>QualHE</w:t>
      </w:r>
      <w:proofErr w:type="spellEnd"/>
      <w:r w:rsidRPr="005B6E34">
        <w:t>. PWE.</w:t>
      </w:r>
    </w:p>
    <w:p w14:paraId="0E729E1C" w14:textId="72FE426A" w:rsidR="005B6E34" w:rsidRPr="005B6E34" w:rsidRDefault="005B6E34" w:rsidP="00DD4375">
      <w:pPr>
        <w:pStyle w:val="Akapitzlist"/>
        <w:numPr>
          <w:ilvl w:val="0"/>
          <w:numId w:val="48"/>
        </w:numPr>
        <w:ind w:left="0" w:firstLine="57"/>
        <w:jc w:val="left"/>
      </w:pPr>
      <w:proofErr w:type="spellStart"/>
      <w:r w:rsidRPr="005B6E34">
        <w:t>Grudowski</w:t>
      </w:r>
      <w:proofErr w:type="spellEnd"/>
      <w:r w:rsidRPr="005B6E34">
        <w:t>, P., &amp; Lewandowski, K. (2012). Pojęcie jakości kształcenia i uwarunkowania jej kwantyfikacji w uczelniach wyższych. Zarządzanie i Finanse, R. 10(nr 3, cz. 1), 394–403</w:t>
      </w:r>
    </w:p>
    <w:p w14:paraId="5E2854B6" w14:textId="77777777" w:rsidR="005B6E34" w:rsidRPr="005B6E34" w:rsidRDefault="005B6E34" w:rsidP="00DD4375">
      <w:pPr>
        <w:pStyle w:val="Akapitzlist"/>
        <w:numPr>
          <w:ilvl w:val="0"/>
          <w:numId w:val="48"/>
        </w:numPr>
        <w:ind w:left="0" w:firstLine="57"/>
        <w:jc w:val="left"/>
        <w:rPr>
          <w:lang w:val="en-GB"/>
        </w:rPr>
      </w:pPr>
      <w:proofErr w:type="spellStart"/>
      <w:r w:rsidRPr="005B6E34">
        <w:rPr>
          <w:lang w:val="en-GB"/>
        </w:rPr>
        <w:t>Hoonakker</w:t>
      </w:r>
      <w:proofErr w:type="spellEnd"/>
      <w:r w:rsidRPr="005B6E34">
        <w:rPr>
          <w:lang w:val="en-GB"/>
        </w:rPr>
        <w:t xml:space="preserve">, P., &amp; </w:t>
      </w:r>
      <w:proofErr w:type="spellStart"/>
      <w:r w:rsidRPr="005B6E34">
        <w:rPr>
          <w:lang w:val="en-GB"/>
        </w:rPr>
        <w:t>Carayon</w:t>
      </w:r>
      <w:proofErr w:type="spellEnd"/>
      <w:r w:rsidRPr="005B6E34">
        <w:rPr>
          <w:lang w:val="en-GB"/>
        </w:rPr>
        <w:t>, P. (2009). Questionnaire Survey Nonresponse: A Comparison of Postal Mail and Internet Surveys. International Journal of Human-Computer Interaction, 25(5), 348–373. https://doi.org/10.1080/10447310902864951</w:t>
      </w:r>
    </w:p>
    <w:p w14:paraId="4C46C154" w14:textId="77777777" w:rsidR="005B6E34" w:rsidRPr="005B6E34" w:rsidRDefault="005B6E34" w:rsidP="00DD4375">
      <w:pPr>
        <w:pStyle w:val="Akapitzlist"/>
        <w:numPr>
          <w:ilvl w:val="0"/>
          <w:numId w:val="48"/>
        </w:numPr>
        <w:ind w:left="0" w:firstLine="57"/>
        <w:jc w:val="left"/>
        <w:rPr>
          <w:lang w:val="en-GB"/>
        </w:rPr>
      </w:pPr>
      <w:r w:rsidRPr="005B6E34">
        <w:rPr>
          <w:lang w:val="en-GB"/>
        </w:rPr>
        <w:t>Krosnick, J. A. (1999). SURVEY RESEARCH. Annual Review of Psychology, 50(1), 537–567. https://doi.org/10.1146/annurev.psych.50.1.537</w:t>
      </w:r>
    </w:p>
    <w:p w14:paraId="51738CFB" w14:textId="1138BCFC" w:rsidR="005B6E34" w:rsidRPr="005B6E34" w:rsidRDefault="005B6E34" w:rsidP="00DD4375">
      <w:pPr>
        <w:pStyle w:val="Akapitzlist"/>
        <w:numPr>
          <w:ilvl w:val="0"/>
          <w:numId w:val="48"/>
        </w:numPr>
        <w:ind w:left="0" w:firstLine="57"/>
        <w:jc w:val="left"/>
      </w:pPr>
      <w:r w:rsidRPr="005B6E34">
        <w:t xml:space="preserve">Leja, K. (2011). </w:t>
      </w:r>
      <w:r w:rsidR="008C778F" w:rsidRPr="008C778F">
        <w:t>Koncepcje zarządzania współczesnym uniwersytetem. Politechnika Gdańska, 2 s. ISBN 978-83-7346-373-6</w:t>
      </w:r>
      <w:r w:rsidR="008C778F">
        <w:t>,</w:t>
      </w:r>
      <w:r w:rsidRPr="005B6E34">
        <w:t xml:space="preserve"> https://doi.org/10.13140/RG.2.1.3539.1529</w:t>
      </w:r>
    </w:p>
    <w:p w14:paraId="58F44E60" w14:textId="77777777" w:rsidR="005B6E34" w:rsidRPr="005B6E34" w:rsidRDefault="005B6E34" w:rsidP="00DD4375">
      <w:pPr>
        <w:pStyle w:val="Akapitzlist"/>
        <w:numPr>
          <w:ilvl w:val="0"/>
          <w:numId w:val="48"/>
        </w:numPr>
        <w:ind w:left="0" w:firstLine="57"/>
        <w:jc w:val="left"/>
      </w:pPr>
      <w:r w:rsidRPr="005B6E34">
        <w:t>Leja, K., &amp; Pawlak, A. (2021). Uczelnia organizacją w odcieniu turkusu - szansa czy iluzja? e-mentor, 2 (89), 15–24.</w:t>
      </w:r>
    </w:p>
    <w:p w14:paraId="2F6FA6DF" w14:textId="77777777" w:rsidR="005B6E34" w:rsidRPr="005B6E34" w:rsidRDefault="005B6E34" w:rsidP="00DD4375">
      <w:pPr>
        <w:pStyle w:val="Akapitzlist"/>
        <w:numPr>
          <w:ilvl w:val="0"/>
          <w:numId w:val="48"/>
        </w:numPr>
        <w:ind w:left="0" w:firstLine="57"/>
        <w:jc w:val="left"/>
      </w:pPr>
      <w:proofErr w:type="spellStart"/>
      <w:r w:rsidRPr="00C448F5">
        <w:rPr>
          <w:lang w:val="de-DE"/>
        </w:rPr>
        <w:t>Matzat</w:t>
      </w:r>
      <w:proofErr w:type="spellEnd"/>
      <w:r w:rsidRPr="00C448F5">
        <w:rPr>
          <w:lang w:val="de-DE"/>
        </w:rPr>
        <w:t xml:space="preserve">, U., </w:t>
      </w:r>
      <w:proofErr w:type="spellStart"/>
      <w:r w:rsidRPr="00C448F5">
        <w:rPr>
          <w:lang w:val="de-DE"/>
        </w:rPr>
        <w:t>Snijders</w:t>
      </w:r>
      <w:proofErr w:type="spellEnd"/>
      <w:r w:rsidRPr="00C448F5">
        <w:rPr>
          <w:lang w:val="de-DE"/>
        </w:rPr>
        <w:t xml:space="preserve">, C., &amp; van der Horst, W. (2009). </w:t>
      </w:r>
      <w:r w:rsidRPr="005B6E34">
        <w:rPr>
          <w:lang w:val="en-GB"/>
        </w:rPr>
        <w:t xml:space="preserve">Effects of different types of progress indicators on drop-out rates in web surveys. </w:t>
      </w:r>
      <w:proofErr w:type="spellStart"/>
      <w:r w:rsidRPr="005B6E34">
        <w:t>Social</w:t>
      </w:r>
      <w:proofErr w:type="spellEnd"/>
      <w:r w:rsidRPr="005B6E34">
        <w:t xml:space="preserve"> </w:t>
      </w:r>
      <w:proofErr w:type="spellStart"/>
      <w:r w:rsidRPr="005B6E34">
        <w:t>Psychology</w:t>
      </w:r>
      <w:proofErr w:type="spellEnd"/>
      <w:r w:rsidRPr="005B6E34">
        <w:t>, 40(1), 43.</w:t>
      </w:r>
    </w:p>
    <w:p w14:paraId="6961855D" w14:textId="77777777" w:rsidR="005B6E34" w:rsidRPr="005B6E34" w:rsidRDefault="005B6E34" w:rsidP="00DD4375">
      <w:pPr>
        <w:pStyle w:val="Akapitzlist"/>
        <w:numPr>
          <w:ilvl w:val="0"/>
          <w:numId w:val="48"/>
        </w:numPr>
        <w:ind w:left="0" w:firstLine="57"/>
        <w:jc w:val="left"/>
      </w:pPr>
      <w:proofErr w:type="spellStart"/>
      <w:r w:rsidRPr="005B6E34">
        <w:t>MEiN</w:t>
      </w:r>
      <w:proofErr w:type="spellEnd"/>
      <w:r w:rsidRPr="005B6E34">
        <w:t>. (2023). Ekonomiczne Losy Absolwentów. https://www.gov.pl/web/edukacja-i-nauka/ekonomiczne-losy-absolwentow</w:t>
      </w:r>
    </w:p>
    <w:p w14:paraId="5D461E25" w14:textId="77777777" w:rsidR="005B6E34" w:rsidRPr="005B6E34" w:rsidRDefault="005B6E34" w:rsidP="00DD4375">
      <w:pPr>
        <w:pStyle w:val="Akapitzlist"/>
        <w:numPr>
          <w:ilvl w:val="0"/>
          <w:numId w:val="48"/>
        </w:numPr>
        <w:ind w:left="0" w:firstLine="57"/>
        <w:jc w:val="left"/>
      </w:pPr>
      <w:r w:rsidRPr="005B6E34">
        <w:t>Perspektywy. (2022). Wyniki Rankingu Szkół Wyższych Perspektywy 2022. https://i.perspektywy.pl/pages/hak7xpl8xl/tables/akademicki2022.pdf</w:t>
      </w:r>
    </w:p>
    <w:p w14:paraId="65FF57B7" w14:textId="5B049963" w:rsidR="005B6E34" w:rsidRPr="005B6E34" w:rsidRDefault="005B6E34" w:rsidP="00DD4375">
      <w:pPr>
        <w:pStyle w:val="Akapitzlist"/>
        <w:numPr>
          <w:ilvl w:val="0"/>
          <w:numId w:val="48"/>
        </w:numPr>
        <w:ind w:left="0" w:firstLine="57"/>
        <w:jc w:val="left"/>
        <w:rPr>
          <w:lang w:val="en-GB"/>
        </w:rPr>
      </w:pPr>
      <w:r w:rsidRPr="005B6E34">
        <w:rPr>
          <w:lang w:val="en-GB"/>
        </w:rPr>
        <w:t>Puente, C., Fabra, M. E., Mason, C., Puente-Rueda, C., Sáenz-Nuño, M. A., &amp; Viñuales, R. (2021). Role of the Universities as Drivers of Social Innovation. Sustainability, 13(24), 13727</w:t>
      </w:r>
    </w:p>
    <w:p w14:paraId="0FD5055D" w14:textId="77777777" w:rsidR="005B6E34" w:rsidRPr="005B6E34" w:rsidRDefault="005B6E34" w:rsidP="00DD4375">
      <w:pPr>
        <w:pStyle w:val="Akapitzlist"/>
        <w:numPr>
          <w:ilvl w:val="0"/>
          <w:numId w:val="48"/>
        </w:numPr>
        <w:ind w:left="0" w:firstLine="57"/>
        <w:jc w:val="left"/>
      </w:pPr>
      <w:r w:rsidRPr="005B6E34">
        <w:t>Rocki, M. (2018). Jakość kształcenia a ekonomiczne losy absolwentów: Analiza przypadków. Nauka i Szkolnictwo Wyższe, 1(51), 219–239. https://doi.org/10.14746/nisw.2018.1.11</w:t>
      </w:r>
    </w:p>
    <w:p w14:paraId="7A3B7A40" w14:textId="77777777" w:rsidR="005B6E34" w:rsidRPr="005B6E34" w:rsidRDefault="005B6E34" w:rsidP="00DD4375">
      <w:pPr>
        <w:pStyle w:val="Akapitzlist"/>
        <w:numPr>
          <w:ilvl w:val="0"/>
          <w:numId w:val="48"/>
        </w:numPr>
        <w:ind w:left="0" w:firstLine="57"/>
        <w:jc w:val="left"/>
      </w:pPr>
      <w:r w:rsidRPr="00C84CD9">
        <w:rPr>
          <w:lang w:val="en-GB"/>
        </w:rPr>
        <w:t xml:space="preserve">Rocki, M. (2021). </w:t>
      </w:r>
      <w:r w:rsidRPr="005B6E34">
        <w:rPr>
          <w:lang w:val="en-GB"/>
        </w:rPr>
        <w:t xml:space="preserve">The Wage Premium on Higher Education: Evidence from the Polish Graduate Tracking System. </w:t>
      </w:r>
      <w:r w:rsidRPr="005B6E34">
        <w:t>Gospodarka Narodowa, 307(3), 47–61. https://doi.org/10.33119/GN/140647</w:t>
      </w:r>
    </w:p>
    <w:p w14:paraId="56CDF5AA" w14:textId="49613D8E" w:rsidR="005B6E34" w:rsidRPr="005B6E34" w:rsidRDefault="005B6E34" w:rsidP="00DD4375">
      <w:pPr>
        <w:pStyle w:val="Akapitzlist"/>
        <w:numPr>
          <w:ilvl w:val="0"/>
          <w:numId w:val="48"/>
        </w:numPr>
        <w:ind w:left="0" w:firstLine="57"/>
        <w:jc w:val="left"/>
        <w:rPr>
          <w:lang w:val="en-GB"/>
        </w:rPr>
      </w:pPr>
      <w:r w:rsidRPr="00C84CD9">
        <w:rPr>
          <w:lang w:val="en-GB"/>
        </w:rPr>
        <w:t xml:space="preserve">Small, L., Shacklock, K., &amp; Marchant, T. (2018). </w:t>
      </w:r>
      <w:r w:rsidRPr="005B6E34">
        <w:rPr>
          <w:lang w:val="en-GB"/>
        </w:rPr>
        <w:t>Employability: a contemporary review for higher education stakeholders. Journal of Vocational Education &amp; Training, 70(1), 148–166</w:t>
      </w:r>
    </w:p>
    <w:p w14:paraId="365663E2" w14:textId="7D10F895" w:rsidR="005B6E34" w:rsidRPr="005B6E34" w:rsidRDefault="005B6E34" w:rsidP="00DD4375">
      <w:pPr>
        <w:pStyle w:val="Akapitzlist"/>
        <w:numPr>
          <w:ilvl w:val="0"/>
          <w:numId w:val="48"/>
        </w:numPr>
        <w:ind w:left="0" w:firstLine="57"/>
        <w:jc w:val="left"/>
        <w:rPr>
          <w:lang w:val="en-GB"/>
        </w:rPr>
      </w:pPr>
      <w:r w:rsidRPr="005B6E34">
        <w:rPr>
          <w:lang w:val="en-GB"/>
        </w:rPr>
        <w:t>Tayar, M., &amp; Jack, R. (2013). Prestige-oriented market entry strategy: the case of Australian universities. Journal of Higher Education Policy and Management, 35(2), 153–166</w:t>
      </w:r>
    </w:p>
    <w:p w14:paraId="2B42A8DF" w14:textId="052ED873" w:rsidR="005B6E34" w:rsidRPr="005B6E34" w:rsidRDefault="005B6E34" w:rsidP="00DD4375">
      <w:pPr>
        <w:pStyle w:val="Akapitzlist"/>
        <w:numPr>
          <w:ilvl w:val="0"/>
          <w:numId w:val="48"/>
        </w:numPr>
        <w:ind w:left="0" w:firstLine="57"/>
        <w:jc w:val="left"/>
        <w:rPr>
          <w:lang w:val="en-GB"/>
        </w:rPr>
      </w:pPr>
      <w:r w:rsidRPr="005B6E34">
        <w:rPr>
          <w:lang w:val="en-GB"/>
        </w:rPr>
        <w:t>van Doorn, J., Leeflang, P. S. H., &amp; Tijs, M. (2013). Satisfaction as a predictor of future performance: A replication. International Journal of Research in Marketing, 30(3), 314–318</w:t>
      </w:r>
    </w:p>
    <w:p w14:paraId="37554FB3" w14:textId="77777777" w:rsidR="005B6E34" w:rsidRPr="005B6E34" w:rsidRDefault="005B6E34" w:rsidP="00DD4375">
      <w:pPr>
        <w:pStyle w:val="Akapitzlist"/>
        <w:numPr>
          <w:ilvl w:val="0"/>
          <w:numId w:val="48"/>
        </w:numPr>
        <w:ind w:left="0" w:firstLine="57"/>
        <w:jc w:val="left"/>
        <w:rPr>
          <w:lang w:val="en-GB"/>
        </w:rPr>
      </w:pPr>
      <w:proofErr w:type="spellStart"/>
      <w:r w:rsidRPr="005B6E34">
        <w:rPr>
          <w:lang w:val="en-GB"/>
        </w:rPr>
        <w:t>Vehovar</w:t>
      </w:r>
      <w:proofErr w:type="spellEnd"/>
      <w:r w:rsidRPr="005B6E34">
        <w:rPr>
          <w:lang w:val="en-GB"/>
        </w:rPr>
        <w:t xml:space="preserve">, V., </w:t>
      </w:r>
      <w:proofErr w:type="spellStart"/>
      <w:r w:rsidRPr="005B6E34">
        <w:rPr>
          <w:lang w:val="en-GB"/>
        </w:rPr>
        <w:t>Batagelj</w:t>
      </w:r>
      <w:proofErr w:type="spellEnd"/>
      <w:r w:rsidRPr="005B6E34">
        <w:rPr>
          <w:lang w:val="en-GB"/>
        </w:rPr>
        <w:t>, Z., Manfreda, K. L., &amp; Zaletel, M. (2002). Nonresponse in web surveys. Survey nonresponse, 229–242.</w:t>
      </w:r>
    </w:p>
    <w:p w14:paraId="5EDF53F4" w14:textId="6A3C5ADF" w:rsidR="005B6E34" w:rsidRPr="005B6E34" w:rsidRDefault="005B6E34" w:rsidP="00DD4375">
      <w:pPr>
        <w:pStyle w:val="Akapitzlist"/>
        <w:numPr>
          <w:ilvl w:val="0"/>
          <w:numId w:val="48"/>
        </w:numPr>
        <w:ind w:left="0" w:firstLine="57"/>
        <w:jc w:val="left"/>
        <w:rPr>
          <w:lang w:val="en-GB"/>
        </w:rPr>
      </w:pPr>
      <w:r w:rsidRPr="005B6E34">
        <w:rPr>
          <w:lang w:val="en-GB"/>
        </w:rPr>
        <w:t xml:space="preserve">Villar, A., </w:t>
      </w:r>
      <w:proofErr w:type="spellStart"/>
      <w:r w:rsidRPr="005B6E34">
        <w:rPr>
          <w:lang w:val="en-GB"/>
        </w:rPr>
        <w:t>Callegaro</w:t>
      </w:r>
      <w:proofErr w:type="spellEnd"/>
      <w:r w:rsidRPr="005B6E34">
        <w:rPr>
          <w:lang w:val="en-GB"/>
        </w:rPr>
        <w:t>, M., &amp; Yang, Y. (2013). Where Am I? A Meta-Analysis of Experiments on the Effects of Progress Indicators for Web Surveys. Social Science Computer Review, 31(6), 744–762</w:t>
      </w:r>
    </w:p>
    <w:sectPr w:rsidR="005B6E34" w:rsidRPr="005B6E34" w:rsidSect="00C84CD9">
      <w:footerReference w:type="default" r:id="rId20"/>
      <w:pgSz w:w="11906" w:h="16838"/>
      <w:pgMar w:top="1417" w:right="1417" w:bottom="1417" w:left="1417" w:header="708" w:footer="708" w:gutter="0"/>
      <w:cols w:space="708"/>
      <w:titlePg/>
      <w:docGrid w:linePitch="360"/>
    </w:sectPr>
  </w:body>
</w:document>
</file>

<file path=word/customizations.xml><?xml version="1.0" encoding="utf-8"?>
<wne:tcg xmlns:r="http://schemas.openxmlformats.org/officeDocument/2006/relationships" xmlns:wne="http://schemas.microsoft.com/office/word/2006/wordml">
  <wne:keymaps>
    <wne:keymap wne:kcmPrimary="0444">
      <wne:fci wne:fciName="InsertEndnoteNow" wne:swArg="0000"/>
    </wne:keymap>
  </wne:keymap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A931A82" w14:textId="77777777" w:rsidR="00BB6F55" w:rsidRDefault="00BB6F55" w:rsidP="00807180">
      <w:pPr>
        <w:spacing w:line="240" w:lineRule="auto"/>
      </w:pPr>
      <w:r>
        <w:separator/>
      </w:r>
    </w:p>
  </w:endnote>
  <w:endnote w:type="continuationSeparator" w:id="0">
    <w:p w14:paraId="0CC22F85" w14:textId="77777777" w:rsidR="00BB6F55" w:rsidRDefault="00BB6F55" w:rsidP="0080718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000247B" w:usb2="00000009" w:usb3="00000000" w:csb0="000001FF" w:csb1="00000000"/>
  </w:font>
  <w:font w:name="Cambria">
    <w:panose1 w:val="02040503050406030204"/>
    <w:charset w:val="EE"/>
    <w:family w:val="roman"/>
    <w:pitch w:val="variable"/>
    <w:sig w:usb0="E00006FF" w:usb1="420024FF" w:usb2="02000000" w:usb3="00000000" w:csb0="0000019F" w:csb1="00000000"/>
  </w:font>
  <w:font w:name="Tahoma">
    <w:panose1 w:val="020B0604030504040204"/>
    <w:charset w:val="EE"/>
    <w:family w:val="swiss"/>
    <w:pitch w:val="variable"/>
    <w:sig w:usb0="E1002EFF" w:usb1="C000605B" w:usb2="00000029" w:usb3="00000000" w:csb0="000101FF" w:csb1="00000000"/>
  </w:font>
  <w:font w:name="Cambria Math">
    <w:panose1 w:val="02040503050406030204"/>
    <w:charset w:val="EE"/>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149AE0A" w14:textId="77777777" w:rsidR="00923E79" w:rsidRDefault="00923E79" w:rsidP="00B758DF">
    <w:pPr>
      <w:pStyle w:val="Stopka"/>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59485045"/>
      <w:docPartObj>
        <w:docPartGallery w:val="Page Numbers (Bottom of Page)"/>
        <w:docPartUnique/>
      </w:docPartObj>
    </w:sdtPr>
    <w:sdtContent>
      <w:p w14:paraId="4FF6F752" w14:textId="6FA68993" w:rsidR="006F7A93" w:rsidRDefault="00C84CD9" w:rsidP="00C84CD9">
        <w:pPr>
          <w:pStyle w:val="Stopka"/>
          <w:jc w:val="center"/>
        </w:pPr>
        <w:r>
          <w:fldChar w:fldCharType="begin"/>
        </w:r>
        <w:r>
          <w:instrText>PAGE   \* MERGEFORMAT</w:instrText>
        </w:r>
        <w:r>
          <w:fldChar w:fldCharType="separate"/>
        </w:r>
        <w: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28AD39B" w14:textId="77777777" w:rsidR="00BB6F55" w:rsidRDefault="00BB6F55" w:rsidP="00807180">
      <w:pPr>
        <w:spacing w:line="240" w:lineRule="auto"/>
      </w:pPr>
      <w:r>
        <w:separator/>
      </w:r>
    </w:p>
  </w:footnote>
  <w:footnote w:type="continuationSeparator" w:id="0">
    <w:p w14:paraId="3116B710" w14:textId="77777777" w:rsidR="00BB6F55" w:rsidRDefault="00BB6F55" w:rsidP="00807180">
      <w:pPr>
        <w:spacing w:line="240" w:lineRule="auto"/>
      </w:pPr>
      <w:r>
        <w:continuationSeparator/>
      </w:r>
    </w:p>
  </w:footnote>
  <w:footnote w:id="1">
    <w:p w14:paraId="76270F98" w14:textId="77777777" w:rsidR="00B1036C" w:rsidRDefault="00B1036C" w:rsidP="00B1036C">
      <w:pPr>
        <w:pStyle w:val="Tekstprzypisudolnego"/>
      </w:pPr>
      <w:r>
        <w:rPr>
          <w:rStyle w:val="Odwoanieprzypisudolnego"/>
        </w:rPr>
        <w:footnoteRef/>
      </w:r>
      <w:r>
        <w:t xml:space="preserve"> </w:t>
      </w:r>
      <w:r w:rsidRPr="002D2DF1">
        <w:rPr>
          <w:rFonts w:cs="Arial"/>
          <w:szCs w:val="18"/>
        </w:rPr>
        <w:t>usługa edukacyjna – całokształt działań zmierzających do zapewnienia studentowi pożądanego przez niego efektu końcowego procesu kształcenia</w:t>
      </w:r>
    </w:p>
  </w:footnote>
  <w:footnote w:id="2">
    <w:p w14:paraId="0AACC029" w14:textId="681EDD28" w:rsidR="000D37FC" w:rsidRPr="000D37FC" w:rsidRDefault="000D37FC">
      <w:pPr>
        <w:pStyle w:val="Tekstprzypisudolnego"/>
        <w:rPr>
          <w:lang w:val="en-GB"/>
        </w:rPr>
      </w:pPr>
      <w:r>
        <w:rPr>
          <w:rStyle w:val="Odwoanieprzypisudolnego"/>
        </w:rPr>
        <w:footnoteRef/>
      </w:r>
      <w:r w:rsidRPr="000D37FC">
        <w:rPr>
          <w:lang w:val="en-GB"/>
        </w:rPr>
        <w:t xml:space="preserve"> SSI</w:t>
      </w:r>
      <w:r>
        <w:rPr>
          <w:lang w:val="en-GB"/>
        </w:rPr>
        <w:t xml:space="preserve"> (</w:t>
      </w:r>
      <w:r w:rsidRPr="000D37FC">
        <w:rPr>
          <w:i/>
          <w:iCs/>
          <w:lang w:val="en-GB"/>
        </w:rPr>
        <w:t>Stakeholder Satisfaction Index</w:t>
      </w:r>
      <w:r w:rsidRPr="000D37FC">
        <w:rPr>
          <w:lang w:val="en-GB"/>
        </w:rPr>
        <w:t>)</w:t>
      </w:r>
      <w:r>
        <w:rPr>
          <w:lang w:val="en-GB"/>
        </w:rPr>
        <w:t xml:space="preserve"> – </w:t>
      </w:r>
      <w:proofErr w:type="spellStart"/>
      <w:r w:rsidRPr="000D37FC">
        <w:rPr>
          <w:lang w:val="en-GB"/>
        </w:rPr>
        <w:t>Indeks</w:t>
      </w:r>
      <w:proofErr w:type="spellEnd"/>
      <w:r w:rsidRPr="000D37FC">
        <w:rPr>
          <w:lang w:val="en-GB"/>
        </w:rPr>
        <w:t xml:space="preserve"> </w:t>
      </w:r>
      <w:proofErr w:type="spellStart"/>
      <w:r w:rsidRPr="000D37FC">
        <w:rPr>
          <w:lang w:val="en-GB"/>
        </w:rPr>
        <w:t>Satysfakcji</w:t>
      </w:r>
      <w:proofErr w:type="spellEnd"/>
      <w:r w:rsidRPr="000D37FC">
        <w:rPr>
          <w:lang w:val="en-GB"/>
        </w:rPr>
        <w:t xml:space="preserve"> </w:t>
      </w:r>
      <w:proofErr w:type="spellStart"/>
      <w:r w:rsidRPr="000D37FC">
        <w:rPr>
          <w:lang w:val="en-GB"/>
        </w:rPr>
        <w:t>Interesariuszy</w:t>
      </w:r>
      <w:proofErr w:type="spellEnd"/>
    </w:p>
  </w:footnote>
  <w:footnote w:id="3">
    <w:p w14:paraId="2638E4E9" w14:textId="3169EBB5" w:rsidR="00AF2B8F" w:rsidRDefault="00AF2B8F" w:rsidP="00AF2B8F">
      <w:pPr>
        <w:pStyle w:val="Tekstprzypisudolnego"/>
      </w:pPr>
      <w:r>
        <w:rPr>
          <w:rStyle w:val="Odwoanieprzypisudolnego"/>
        </w:rPr>
        <w:footnoteRef/>
      </w:r>
      <w:r>
        <w:t xml:space="preserve"> EOMS (</w:t>
      </w:r>
      <w:proofErr w:type="spellStart"/>
      <w:r w:rsidRPr="006259CA">
        <w:rPr>
          <w:i/>
          <w:iCs/>
        </w:rPr>
        <w:t>Educational</w:t>
      </w:r>
      <w:proofErr w:type="spellEnd"/>
      <w:r w:rsidRPr="006259CA">
        <w:rPr>
          <w:i/>
          <w:iCs/>
        </w:rPr>
        <w:t xml:space="preserve"> Organization Management System</w:t>
      </w:r>
      <w:r w:rsidRPr="006259CA">
        <w:t xml:space="preserve">) </w:t>
      </w:r>
      <w:r>
        <w:t>– Systemu Zarządzania Organizacją Edukacyjną</w:t>
      </w:r>
      <w:r w:rsidR="00B150ED">
        <w:t xml:space="preserve"> (SZOE)</w:t>
      </w:r>
    </w:p>
  </w:footnote>
  <w:footnote w:id="4">
    <w:p w14:paraId="71F5EDC6" w14:textId="77777777" w:rsidR="00E56D0B" w:rsidRDefault="00E56D0B" w:rsidP="00E56D0B">
      <w:pPr>
        <w:pStyle w:val="Tekstprzypisudolnego"/>
      </w:pPr>
      <w:r>
        <w:rPr>
          <w:rStyle w:val="Odwoanieprzypisudolnego"/>
        </w:rPr>
        <w:footnoteRef/>
      </w:r>
      <w:r>
        <w:t xml:space="preserve"> </w:t>
      </w:r>
      <w:r w:rsidRPr="001136A3">
        <w:t>Kodowanie: Tech/</w:t>
      </w:r>
      <w:proofErr w:type="spellStart"/>
      <w:r w:rsidRPr="001136A3">
        <w:t>NTech</w:t>
      </w:r>
      <w:proofErr w:type="spellEnd"/>
      <w:r w:rsidRPr="001136A3">
        <w:t xml:space="preserve"> – z uczelni technicznej/nietechnicznej; </w:t>
      </w:r>
      <w:r w:rsidRPr="00056634">
        <w:rPr>
          <w:u w:val="single"/>
        </w:rPr>
        <w:t>S</w:t>
      </w:r>
      <w:r w:rsidRPr="001136A3">
        <w:t xml:space="preserve">tudent, </w:t>
      </w:r>
      <w:r w:rsidRPr="00056634">
        <w:rPr>
          <w:u w:val="single"/>
        </w:rPr>
        <w:t>A</w:t>
      </w:r>
      <w:r w:rsidRPr="001136A3">
        <w:t xml:space="preserve">bsolwent, </w:t>
      </w:r>
      <w:r w:rsidRPr="00056634">
        <w:rPr>
          <w:u w:val="single"/>
        </w:rPr>
        <w:t>R</w:t>
      </w:r>
      <w:r w:rsidRPr="001136A3">
        <w:t xml:space="preserve">odzic, </w:t>
      </w:r>
      <w:r w:rsidRPr="00056634">
        <w:rPr>
          <w:u w:val="single"/>
        </w:rPr>
        <w:t>W</w:t>
      </w:r>
      <w:r w:rsidRPr="001136A3">
        <w:t xml:space="preserve">ykładowca, </w:t>
      </w:r>
      <w:r>
        <w:t>p</w:t>
      </w:r>
      <w:r w:rsidRPr="001136A3">
        <w:t xml:space="preserve">racownik </w:t>
      </w:r>
      <w:proofErr w:type="spellStart"/>
      <w:r w:rsidRPr="0084514B">
        <w:rPr>
          <w:u w:val="single"/>
        </w:rPr>
        <w:t>AD</w:t>
      </w:r>
      <w:r w:rsidRPr="001136A3">
        <w:t>ministracyjny</w:t>
      </w:r>
      <w:proofErr w:type="spellEnd"/>
      <w:r w:rsidRPr="001136A3">
        <w:t xml:space="preserve">, </w:t>
      </w:r>
      <w:r w:rsidRPr="0084514B">
        <w:rPr>
          <w:u w:val="single"/>
        </w:rPr>
        <w:t>P</w:t>
      </w:r>
      <w:r w:rsidRPr="001136A3">
        <w:t xml:space="preserve">rzedsiębiorca, przedstawiciel </w:t>
      </w:r>
      <w:r w:rsidRPr="0084514B">
        <w:rPr>
          <w:u w:val="single"/>
        </w:rPr>
        <w:t>U</w:t>
      </w:r>
      <w:r w:rsidRPr="001136A3">
        <w:t xml:space="preserve">czelni, przedstawiciel </w:t>
      </w:r>
      <w:proofErr w:type="spellStart"/>
      <w:r w:rsidRPr="0084514B">
        <w:rPr>
          <w:u w:val="single"/>
        </w:rPr>
        <w:t>WŁ</w:t>
      </w:r>
      <w:r w:rsidRPr="001136A3">
        <w:t>adz</w:t>
      </w:r>
      <w:proofErr w:type="spellEnd"/>
      <w:r w:rsidRPr="001136A3">
        <w:t>; wiek: 1 – &lt; 26, 2 – 26-35, 3 – 36-45, 4 – 46-55, 5 – 56-65, 6 – &gt; 65; płeć: m/k; miejscowość pochodzenia: A – wieś, B – wieś gminna, C – miasto gminne, D – nieduże miasto powiatowe, E – duże miasto powiatowe, F – miasto wojewódzkie; zdobyte inne wykształcenie: tak/nie; w trakcie zdobywania innego wykształcenia: tak/nie</w:t>
      </w:r>
    </w:p>
  </w:footnote>
  <w:footnote w:id="5">
    <w:p w14:paraId="7EB92A99" w14:textId="77777777" w:rsidR="00195782" w:rsidRDefault="00195782" w:rsidP="00195782">
      <w:pPr>
        <w:pStyle w:val="Tekstprzypisudolnego"/>
      </w:pPr>
      <w:r>
        <w:rPr>
          <w:rStyle w:val="Odwoanieprzypisudolnego"/>
        </w:rPr>
        <w:footnoteRef/>
      </w:r>
      <w:r>
        <w:t xml:space="preserve"> ELA – system monitorowania Ekonomicznych Losów Absolwentów </w:t>
      </w:r>
      <w:r>
        <w:fldChar w:fldCharType="begin" w:fldLock="1"/>
      </w:r>
      <w:r>
        <w:instrText>ADDIN CSL_CITATION {"citationItems":[{"id":"ITEM-1","itemData":{"URL":"https://www.gov.pl/web/edukacja-i-nauka/ekonomiczne-losy-absolwentow","author":[{"dropping-particle":"","family":"MEiN","given":"","non-dropping-particle":"","parse-names":false,"suffix":""}],"id":"ITEM-1","issued":{"date-parts":[["2023"]]},"title":"Ekonomiczne Losy Absolwentów","type":"webpage"},"prefix":"por.","uris":["http://www.mendeley.com/documents/?uuid=320a4258-410c-4e1c-9730-ac339dcb7e78"]}],"mendeley":{"formattedCitation":"(por. MEiN, 2023)","plainTextFormattedCitation":"(por. MEiN, 2023)","previouslyFormattedCitation":"(por. MEiN, 2023)"},"properties":{"noteIndex":0},"schema":"https://github.com/citation-style-language/schema/raw/master/csl-citation.json"}</w:instrText>
      </w:r>
      <w:r>
        <w:fldChar w:fldCharType="separate"/>
      </w:r>
      <w:r w:rsidRPr="005E46E1">
        <w:rPr>
          <w:noProof/>
        </w:rPr>
        <w:t>(por. MEiN, 2023)</w:t>
      </w:r>
      <w:r>
        <w:fldChar w:fldCharType="end"/>
      </w:r>
      <w:r>
        <w:t xml:space="preserve"> – baza informacji wynikających z połączenia danych z ZUS (zarobki, zatrudnienie) oraz POL-on, dzięki któremu możliwa jest identyfikacja grup absolwentów odnośnie do ich poziomu wykształcenia i roku uzyskania dyplomu </w:t>
      </w:r>
      <w:r>
        <w:fldChar w:fldCharType="begin" w:fldLock="1"/>
      </w:r>
      <w:r>
        <w:instrText>ADDIN CSL_CITATION {"citationItems":[{"id":"ITEM-1","itemData":{"DOI":"10.33119/GN/140647","ISSN":"0867-0005","author":[{"dropping-particle":"","family":"Rocki","given":"Marek","non-dropping-particle":"","parse-names":false,"suffix":""}],"container-title":"Gospodarka Narodowa","id":"ITEM-1","issue":"3","issued":{"date-parts":[["2021","9","30"]]},"page":"47-61","title":"The Wage Premium on Higher Education: Evidence from the Polish Graduate Tracking System","type":"article-journal","volume":"307"},"prefix":"por.","uris":["http://www.mendeley.com/documents/?uuid=da8a9451-de07-464f-b3bd-929aeee1e17c"]}],"mendeley":{"formattedCitation":"(por. Rocki, 2021)","plainTextFormattedCitation":"(por. Rocki, 2021)","previouslyFormattedCitation":"(por. Rocki, 2021)"},"properties":{"noteIndex":0},"schema":"https://github.com/citation-style-language/schema/raw/master/csl-citation.json"}</w:instrText>
      </w:r>
      <w:r>
        <w:fldChar w:fldCharType="separate"/>
      </w:r>
      <w:r w:rsidRPr="00B8318B">
        <w:rPr>
          <w:noProof/>
        </w:rPr>
        <w:t>(por. Rocki, 2021)</w:t>
      </w:r>
      <w:r>
        <w:fldChar w:fldCharType="end"/>
      </w:r>
      <w:r>
        <w:t>.</w:t>
      </w:r>
    </w:p>
  </w:footnote>
  <w:footnote w:id="6">
    <w:p w14:paraId="75832774" w14:textId="2406CEE8" w:rsidR="00CE5DA2" w:rsidRDefault="00CE5DA2">
      <w:pPr>
        <w:pStyle w:val="Tekstprzypisudolnego"/>
      </w:pPr>
      <w:r>
        <w:rPr>
          <w:rStyle w:val="Odwoanieprzypisudolnego"/>
        </w:rPr>
        <w:footnoteRef/>
      </w:r>
      <w:r>
        <w:t xml:space="preserve"> WWZ - Względny Wskaźnik Zarobków wyliczany w ramach ELA – wskaźnik odnoszący się do relacji pomiędzy średnimi zarobkami absolwentów danego kierunku a średnim poziomem zarobków w powiecie zamieszkania tych absolwentów </w:t>
      </w:r>
      <w:r>
        <w:fldChar w:fldCharType="begin" w:fldLock="1"/>
      </w:r>
      <w:r w:rsidR="00B8318B">
        <w:instrText>ADDIN CSL_CITATION {"citationItems":[{"id":"ITEM-1","itemData":{"URL":"https://www.gov.pl/web/edukacja-i-nauka/ekonomiczne-losy-absolwentow","author":[{"dropping-particle":"","family":"MEiN","given":"","non-dropping-particle":"","parse-names":false,"suffix":""}],"id":"ITEM-1","issued":{"date-parts":[["2023"]]},"title":"Ekonomiczne Losy Absolwentów","type":"webpage"},"uris":["http://www.mendeley.com/documents/?uuid=320a4258-410c-4e1c-9730-ac339dcb7e78"]},{"id":"ITEM-2","itemData":{"DOI":"10.14746/nisw.2018.1.11","ISSN":"1231-0298","abstract":"Przedmiotem niniejszego tekstu jest skonfrontowanie ekonomicznych losów absolwentów rocznika 2014 wybranych kierunków atypowych prowadzonych jako studia II stopnia z opiniami i informacjami zawartymi w raportach z wizytacji oraz w uchwałach Prezydium Polskiej Komisji Akredytacyjnej. Takie zestawienie posłuży do weryfikacji hipotezy głoszącej, że raporty i oceny PKA nie zawsze zawierają informacje, które mogłyby być pożyteczne w wyborze kierunku studiów.","author":[{"dropping-particle":"","family":"Rocki","given":"Marek","non-dropping-particle":"","parse-names":false,"suffix":""}],"container-title":"Nauka i Szkolnictwo Wyższe","id":"ITEM-2","issue":"1(51)","issued":{"date-parts":[["2018","10","23"]]},"page":"219-239","title":"Jakość kształcenia a ekonomiczne losy absolwentów: Analiza przypadków","type":"article-journal"},"locator":"224","uris":["http://www.mendeley.com/documents/?uuid=bc59247c-e534-41a8-b573-9e0a56371df4"]}],"mendeley":{"formattedCitation":"(MEiN, 2023; Rocki, 2018, s. 224)","plainTextFormattedCitation":"(MEiN, 2023; Rocki, 2018, s. 224)","previouslyFormattedCitation":"(MEiN, 2023; Rocki, 2018, s. 224)"},"properties":{"noteIndex":0},"schema":"https://github.com/citation-style-language/schema/raw/master/csl-citation.json"}</w:instrText>
      </w:r>
      <w:r>
        <w:fldChar w:fldCharType="separate"/>
      </w:r>
      <w:r w:rsidRPr="005E46E1">
        <w:rPr>
          <w:noProof/>
        </w:rPr>
        <w:t>(MEiN, 2023; Rocki, 2018, s. 224)</w:t>
      </w:r>
      <w:r>
        <w:fldChar w:fldCharType="end"/>
      </w:r>
      <w:r>
        <w:t>.</w:t>
      </w:r>
    </w:p>
  </w:footnote>
  <w:footnote w:id="7">
    <w:p w14:paraId="4E0ED998" w14:textId="5C4C7C20" w:rsidR="00E37300" w:rsidRDefault="00E37300" w:rsidP="00E37300">
      <w:pPr>
        <w:pStyle w:val="Tekstprzypisudolnego"/>
      </w:pPr>
      <w:r w:rsidRPr="00001D48">
        <w:rPr>
          <w:rStyle w:val="Odwoanieprzypisudolnego"/>
        </w:rPr>
        <w:footnoteRef/>
      </w:r>
      <w:r>
        <w:t xml:space="preserve"> </w:t>
      </w:r>
      <w:r w:rsidRPr="00A52FA2">
        <w:rPr>
          <w:szCs w:val="20"/>
        </w:rPr>
        <w:t>Wartości współczynnika korelacji r-Pearsona przedstawione w tabeli kolejno odnoszą się do kategorii uczelni nietechnicznych, technicznych oraz do ogółu uczelni z badania kwestionariuszowego</w:t>
      </w:r>
      <w:ins w:id="165" w:author="Tadeusz Szefler" w:date="2024-11-27T13:15:00Z" w16du:dateUtc="2024-11-27T12:15:00Z">
        <w:r w:rsidR="00854748">
          <w:rPr>
            <w:szCs w:val="20"/>
          </w:rPr>
          <w:t>.</w:t>
        </w:r>
      </w:ins>
    </w:p>
  </w:footnote>
  <w:footnote w:id="8">
    <w:p w14:paraId="2ABE6E1E" w14:textId="4CCB2273" w:rsidR="00E37300" w:rsidRDefault="00E37300" w:rsidP="00E37300">
      <w:pPr>
        <w:pStyle w:val="Tekstprzypisudolnego"/>
      </w:pPr>
      <w:r w:rsidRPr="00001D48">
        <w:rPr>
          <w:rStyle w:val="Odwoanieprzypisudolnego"/>
        </w:rPr>
        <w:footnoteRef/>
      </w:r>
      <w:r>
        <w:t xml:space="preserve"> </w:t>
      </w:r>
      <w:r w:rsidRPr="00A52FA2">
        <w:rPr>
          <w:szCs w:val="20"/>
        </w:rPr>
        <w:t>Wartości współczynnika istotności statystycznej p przedstawione w tabeli kolejno odnoszą się do kategorii uczelni nietechnicznych, technicznych oraz do ogółu uczelni z badania kwestionariuszowego</w:t>
      </w:r>
      <w:ins w:id="166" w:author="Tadeusz Szefler" w:date="2024-11-27T13:15:00Z" w16du:dateUtc="2024-11-27T12:15:00Z">
        <w:r w:rsidR="00854748">
          <w:rPr>
            <w:szCs w:val="20"/>
          </w:rPr>
          <w:t>.</w:t>
        </w:r>
      </w:ins>
    </w:p>
  </w:footnote>
  <w:footnote w:id="9">
    <w:p w14:paraId="72BB3EF9" w14:textId="4329B409" w:rsidR="00212682" w:rsidRDefault="00212682" w:rsidP="00212682">
      <w:pPr>
        <w:pStyle w:val="Tekstprzypisudolnego"/>
      </w:pPr>
      <w:r>
        <w:rPr>
          <w:rStyle w:val="Odwoanieprzypisudolnego"/>
        </w:rPr>
        <w:footnoteRef/>
      </w:r>
      <w:r>
        <w:t xml:space="preserve"> </w:t>
      </w:r>
      <w:r w:rsidR="0084514B">
        <w:t>WOP (</w:t>
      </w:r>
      <w:r>
        <w:t>Wskaźnik Oceny Punktowej</w:t>
      </w:r>
      <w:r w:rsidR="0084514B">
        <w:t>)</w:t>
      </w:r>
      <w:r>
        <w:t xml:space="preserve"> – odnosi się tu jedynie do ocen z rankingu Persp</w:t>
      </w:r>
      <w:del w:id="180" w:author="Tadeusz Szefler" w:date="2024-11-27T13:15:00Z" w16du:dateUtc="2024-11-27T12:15:00Z">
        <w:r w:rsidDel="00854748">
          <w:delText>a</w:delText>
        </w:r>
      </w:del>
      <w:ins w:id="181" w:author="Tadeusz Szefler" w:date="2024-11-27T13:15:00Z" w16du:dateUtc="2024-11-27T12:15:00Z">
        <w:r w:rsidR="00854748">
          <w:t>e</w:t>
        </w:r>
      </w:ins>
      <w:r>
        <w:t>ktywy 2022. Jest to średnia ważona z wyników uczelni w poszczególnych kategoriach szczegółowych. Wskaźnik ten oddaje te same informacje</w:t>
      </w:r>
      <w:ins w:id="182" w:author="Tadeusz Szefler" w:date="2024-11-27T13:17:00Z" w16du:dateUtc="2024-11-27T12:17:00Z">
        <w:r w:rsidR="00854748">
          <w:t>,</w:t>
        </w:r>
      </w:ins>
      <w:r>
        <w:t xml:space="preserve"> co pozycja w rankingu, ale ze względu na publikowanie przez autorów Rankingu dla odleglejszych pozycji przedziałów grupujących uczelnie </w:t>
      </w:r>
      <w:del w:id="183" w:author="Tadeusz Szefler" w:date="2024-11-27T13:18:00Z" w16du:dateUtc="2024-11-27T12:18:00Z">
        <w:r w:rsidDel="00854748">
          <w:delText xml:space="preserve">w </w:delText>
        </w:r>
      </w:del>
      <w:r>
        <w:t>na poziomie takiego samego wyniku</w:t>
      </w:r>
      <w:ins w:id="184" w:author="Tadeusz Szefler" w:date="2024-11-27T13:18:00Z" w16du:dateUtc="2024-11-27T12:18:00Z">
        <w:r w:rsidR="00854748">
          <w:t>,</w:t>
        </w:r>
      </w:ins>
      <w:r>
        <w:t xml:space="preserve"> Wskaźnik Oceny Punktowej ma na celu umożliwienie zróżnicowani</w:t>
      </w:r>
      <w:r w:rsidR="00FC28A3">
        <w:t>a</w:t>
      </w:r>
      <w:r>
        <w:t xml:space="preserve"> wyników każdej uczelni w zakresie ogólnej oceny.</w:t>
      </w:r>
    </w:p>
  </w:footnote>
  <w:footnote w:id="10">
    <w:p w14:paraId="36176C4B" w14:textId="3D9E27C1" w:rsidR="008A61F3" w:rsidRDefault="008A61F3">
      <w:pPr>
        <w:pStyle w:val="Tekstprzypisudolnego"/>
      </w:pPr>
      <w:r>
        <w:rPr>
          <w:rStyle w:val="Odwoanieprzypisudolnego"/>
        </w:rPr>
        <w:footnoteRef/>
      </w:r>
      <w:r>
        <w:t xml:space="preserve"> Hipoteza H3a mówiła o wyższej stopie zatrudnienia, natomiast na podstawie wyników badań stwie</w:t>
      </w:r>
      <w:r w:rsidR="00C37BF8">
        <w:t>r</w:t>
      </w:r>
      <w:r>
        <w:t xml:space="preserve">dzono istotną statystycznie korelację o kierunku odwrotnym, stąd tu przedstawiono hipotezę w </w:t>
      </w:r>
      <w:proofErr w:type="gramStart"/>
      <w:r>
        <w:t>wersji ’</w:t>
      </w:r>
      <w:proofErr w:type="gramEnd"/>
      <w:r>
        <w:t xml:space="preserve"> (</w:t>
      </w:r>
      <w:proofErr w:type="spellStart"/>
      <w:r>
        <w:t>prim</w:t>
      </w:r>
      <w:proofErr w:type="spellEnd"/>
      <w: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F157F9"/>
    <w:multiLevelType w:val="hybridMultilevel"/>
    <w:tmpl w:val="6C3A7C6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 w15:restartNumberingAfterBreak="0">
    <w:nsid w:val="05FB17DF"/>
    <w:multiLevelType w:val="hybridMultilevel"/>
    <w:tmpl w:val="E4308B7C"/>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 w15:restartNumberingAfterBreak="0">
    <w:nsid w:val="082E0ED9"/>
    <w:multiLevelType w:val="hybridMultilevel"/>
    <w:tmpl w:val="90102E0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15:restartNumberingAfterBreak="0">
    <w:nsid w:val="08322594"/>
    <w:multiLevelType w:val="hybridMultilevel"/>
    <w:tmpl w:val="9B9EA93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0B033362"/>
    <w:multiLevelType w:val="hybridMultilevel"/>
    <w:tmpl w:val="68B8D08E"/>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5" w15:restartNumberingAfterBreak="0">
    <w:nsid w:val="0D412F56"/>
    <w:multiLevelType w:val="hybridMultilevel"/>
    <w:tmpl w:val="61F69F3C"/>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 w15:restartNumberingAfterBreak="0">
    <w:nsid w:val="14052E3E"/>
    <w:multiLevelType w:val="hybridMultilevel"/>
    <w:tmpl w:val="6CFC8CA8"/>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7" w15:restartNumberingAfterBreak="0">
    <w:nsid w:val="1D2F4314"/>
    <w:multiLevelType w:val="hybridMultilevel"/>
    <w:tmpl w:val="BF6AE52C"/>
    <w:lvl w:ilvl="0" w:tplc="04150001">
      <w:start w:val="1"/>
      <w:numFmt w:val="bullet"/>
      <w:lvlText w:val=""/>
      <w:lvlJc w:val="left"/>
      <w:pPr>
        <w:tabs>
          <w:tab w:val="num" w:pos="1068"/>
        </w:tabs>
        <w:ind w:left="1068" w:hanging="360"/>
      </w:pPr>
      <w:rPr>
        <w:rFonts w:ascii="Symbol" w:hAnsi="Symbol" w:hint="default"/>
      </w:rPr>
    </w:lvl>
    <w:lvl w:ilvl="1" w:tplc="FFFFFFFF">
      <w:start w:val="1"/>
      <w:numFmt w:val="decimal"/>
      <w:lvlText w:val="%2."/>
      <w:lvlJc w:val="left"/>
      <w:pPr>
        <w:tabs>
          <w:tab w:val="num" w:pos="1788"/>
        </w:tabs>
        <w:ind w:left="1788" w:hanging="360"/>
      </w:pPr>
    </w:lvl>
    <w:lvl w:ilvl="2" w:tplc="FFFFFFFF" w:tentative="1">
      <w:start w:val="1"/>
      <w:numFmt w:val="decimal"/>
      <w:lvlText w:val="%3."/>
      <w:lvlJc w:val="left"/>
      <w:pPr>
        <w:tabs>
          <w:tab w:val="num" w:pos="2508"/>
        </w:tabs>
        <w:ind w:left="2508" w:hanging="360"/>
      </w:pPr>
    </w:lvl>
    <w:lvl w:ilvl="3" w:tplc="FFFFFFFF" w:tentative="1">
      <w:start w:val="1"/>
      <w:numFmt w:val="decimal"/>
      <w:lvlText w:val="%4."/>
      <w:lvlJc w:val="left"/>
      <w:pPr>
        <w:tabs>
          <w:tab w:val="num" w:pos="3228"/>
        </w:tabs>
        <w:ind w:left="3228" w:hanging="360"/>
      </w:pPr>
    </w:lvl>
    <w:lvl w:ilvl="4" w:tplc="FFFFFFFF" w:tentative="1">
      <w:start w:val="1"/>
      <w:numFmt w:val="decimal"/>
      <w:lvlText w:val="%5."/>
      <w:lvlJc w:val="left"/>
      <w:pPr>
        <w:tabs>
          <w:tab w:val="num" w:pos="3948"/>
        </w:tabs>
        <w:ind w:left="3948" w:hanging="360"/>
      </w:pPr>
    </w:lvl>
    <w:lvl w:ilvl="5" w:tplc="FFFFFFFF" w:tentative="1">
      <w:start w:val="1"/>
      <w:numFmt w:val="decimal"/>
      <w:lvlText w:val="%6."/>
      <w:lvlJc w:val="left"/>
      <w:pPr>
        <w:tabs>
          <w:tab w:val="num" w:pos="4668"/>
        </w:tabs>
        <w:ind w:left="4668" w:hanging="360"/>
      </w:pPr>
    </w:lvl>
    <w:lvl w:ilvl="6" w:tplc="FFFFFFFF" w:tentative="1">
      <w:start w:val="1"/>
      <w:numFmt w:val="decimal"/>
      <w:lvlText w:val="%7."/>
      <w:lvlJc w:val="left"/>
      <w:pPr>
        <w:tabs>
          <w:tab w:val="num" w:pos="5388"/>
        </w:tabs>
        <w:ind w:left="5388" w:hanging="360"/>
      </w:pPr>
    </w:lvl>
    <w:lvl w:ilvl="7" w:tplc="FFFFFFFF" w:tentative="1">
      <w:start w:val="1"/>
      <w:numFmt w:val="decimal"/>
      <w:lvlText w:val="%8."/>
      <w:lvlJc w:val="left"/>
      <w:pPr>
        <w:tabs>
          <w:tab w:val="num" w:pos="6108"/>
        </w:tabs>
        <w:ind w:left="6108" w:hanging="360"/>
      </w:pPr>
    </w:lvl>
    <w:lvl w:ilvl="8" w:tplc="FFFFFFFF" w:tentative="1">
      <w:start w:val="1"/>
      <w:numFmt w:val="decimal"/>
      <w:lvlText w:val="%9."/>
      <w:lvlJc w:val="left"/>
      <w:pPr>
        <w:tabs>
          <w:tab w:val="num" w:pos="6828"/>
        </w:tabs>
        <w:ind w:left="6828" w:hanging="360"/>
      </w:pPr>
    </w:lvl>
  </w:abstractNum>
  <w:abstractNum w:abstractNumId="8" w15:restartNumberingAfterBreak="0">
    <w:nsid w:val="1D3409CE"/>
    <w:multiLevelType w:val="hybridMultilevel"/>
    <w:tmpl w:val="4E3A585E"/>
    <w:lvl w:ilvl="0" w:tplc="8C60DFB6">
      <w:start w:val="1"/>
      <w:numFmt w:val="decimal"/>
      <w:lvlText w:val="%1."/>
      <w:lvlJc w:val="left"/>
      <w:pPr>
        <w:ind w:left="1068" w:hanging="360"/>
      </w:pPr>
      <w:rPr>
        <w:rFonts w:hint="default"/>
      </w:rPr>
    </w:lvl>
    <w:lvl w:ilvl="1" w:tplc="04150019" w:tentative="1">
      <w:start w:val="1"/>
      <w:numFmt w:val="lowerLetter"/>
      <w:lvlText w:val="%2."/>
      <w:lvlJc w:val="left"/>
      <w:pPr>
        <w:ind w:left="1439" w:hanging="360"/>
      </w:pPr>
    </w:lvl>
    <w:lvl w:ilvl="2" w:tplc="0415001B" w:tentative="1">
      <w:start w:val="1"/>
      <w:numFmt w:val="lowerRoman"/>
      <w:lvlText w:val="%3."/>
      <w:lvlJc w:val="right"/>
      <w:pPr>
        <w:ind w:left="2159" w:hanging="180"/>
      </w:pPr>
    </w:lvl>
    <w:lvl w:ilvl="3" w:tplc="0415000F" w:tentative="1">
      <w:start w:val="1"/>
      <w:numFmt w:val="decimal"/>
      <w:lvlText w:val="%4."/>
      <w:lvlJc w:val="left"/>
      <w:pPr>
        <w:ind w:left="2879" w:hanging="360"/>
      </w:pPr>
    </w:lvl>
    <w:lvl w:ilvl="4" w:tplc="04150019" w:tentative="1">
      <w:start w:val="1"/>
      <w:numFmt w:val="lowerLetter"/>
      <w:lvlText w:val="%5."/>
      <w:lvlJc w:val="left"/>
      <w:pPr>
        <w:ind w:left="3599" w:hanging="360"/>
      </w:pPr>
    </w:lvl>
    <w:lvl w:ilvl="5" w:tplc="0415001B" w:tentative="1">
      <w:start w:val="1"/>
      <w:numFmt w:val="lowerRoman"/>
      <w:lvlText w:val="%6."/>
      <w:lvlJc w:val="right"/>
      <w:pPr>
        <w:ind w:left="4319" w:hanging="180"/>
      </w:pPr>
    </w:lvl>
    <w:lvl w:ilvl="6" w:tplc="0415000F" w:tentative="1">
      <w:start w:val="1"/>
      <w:numFmt w:val="decimal"/>
      <w:lvlText w:val="%7."/>
      <w:lvlJc w:val="left"/>
      <w:pPr>
        <w:ind w:left="5039" w:hanging="360"/>
      </w:pPr>
    </w:lvl>
    <w:lvl w:ilvl="7" w:tplc="04150019" w:tentative="1">
      <w:start w:val="1"/>
      <w:numFmt w:val="lowerLetter"/>
      <w:lvlText w:val="%8."/>
      <w:lvlJc w:val="left"/>
      <w:pPr>
        <w:ind w:left="5759" w:hanging="360"/>
      </w:pPr>
    </w:lvl>
    <w:lvl w:ilvl="8" w:tplc="0415001B" w:tentative="1">
      <w:start w:val="1"/>
      <w:numFmt w:val="lowerRoman"/>
      <w:lvlText w:val="%9."/>
      <w:lvlJc w:val="right"/>
      <w:pPr>
        <w:ind w:left="6479" w:hanging="180"/>
      </w:pPr>
    </w:lvl>
  </w:abstractNum>
  <w:abstractNum w:abstractNumId="9" w15:restartNumberingAfterBreak="0">
    <w:nsid w:val="27DE2D54"/>
    <w:multiLevelType w:val="hybridMultilevel"/>
    <w:tmpl w:val="41301FA0"/>
    <w:lvl w:ilvl="0" w:tplc="855A55F0">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0" w15:restartNumberingAfterBreak="0">
    <w:nsid w:val="28C0094C"/>
    <w:multiLevelType w:val="hybridMultilevel"/>
    <w:tmpl w:val="B78E69A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1" w15:restartNumberingAfterBreak="0">
    <w:nsid w:val="2994596A"/>
    <w:multiLevelType w:val="hybridMultilevel"/>
    <w:tmpl w:val="FCD4EB4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2" w15:restartNumberingAfterBreak="0">
    <w:nsid w:val="2AA25128"/>
    <w:multiLevelType w:val="hybridMultilevel"/>
    <w:tmpl w:val="7E68D416"/>
    <w:lvl w:ilvl="0" w:tplc="147C31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3" w15:restartNumberingAfterBreak="0">
    <w:nsid w:val="2C6F4D98"/>
    <w:multiLevelType w:val="hybridMultilevel"/>
    <w:tmpl w:val="EC80789A"/>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14" w15:restartNumberingAfterBreak="0">
    <w:nsid w:val="2D0A13D3"/>
    <w:multiLevelType w:val="hybridMultilevel"/>
    <w:tmpl w:val="611CE180"/>
    <w:lvl w:ilvl="0" w:tplc="0415000F">
      <w:start w:val="1"/>
      <w:numFmt w:val="decimal"/>
      <w:lvlText w:val="%1."/>
      <w:lvlJc w:val="left"/>
      <w:pPr>
        <w:ind w:left="1004" w:hanging="360"/>
      </w:pPr>
    </w:lvl>
    <w:lvl w:ilvl="1" w:tplc="04150019" w:tentative="1">
      <w:start w:val="1"/>
      <w:numFmt w:val="lowerLetter"/>
      <w:lvlText w:val="%2."/>
      <w:lvlJc w:val="left"/>
      <w:pPr>
        <w:ind w:left="1724" w:hanging="360"/>
      </w:pPr>
    </w:lvl>
    <w:lvl w:ilvl="2" w:tplc="0415001B" w:tentative="1">
      <w:start w:val="1"/>
      <w:numFmt w:val="lowerRoman"/>
      <w:lvlText w:val="%3."/>
      <w:lvlJc w:val="right"/>
      <w:pPr>
        <w:ind w:left="2444" w:hanging="180"/>
      </w:pPr>
    </w:lvl>
    <w:lvl w:ilvl="3" w:tplc="0415000F" w:tentative="1">
      <w:start w:val="1"/>
      <w:numFmt w:val="decimal"/>
      <w:lvlText w:val="%4."/>
      <w:lvlJc w:val="left"/>
      <w:pPr>
        <w:ind w:left="3164" w:hanging="360"/>
      </w:pPr>
    </w:lvl>
    <w:lvl w:ilvl="4" w:tplc="04150019" w:tentative="1">
      <w:start w:val="1"/>
      <w:numFmt w:val="lowerLetter"/>
      <w:lvlText w:val="%5."/>
      <w:lvlJc w:val="left"/>
      <w:pPr>
        <w:ind w:left="3884" w:hanging="360"/>
      </w:pPr>
    </w:lvl>
    <w:lvl w:ilvl="5" w:tplc="0415001B" w:tentative="1">
      <w:start w:val="1"/>
      <w:numFmt w:val="lowerRoman"/>
      <w:lvlText w:val="%6."/>
      <w:lvlJc w:val="right"/>
      <w:pPr>
        <w:ind w:left="4604" w:hanging="180"/>
      </w:pPr>
    </w:lvl>
    <w:lvl w:ilvl="6" w:tplc="0415000F" w:tentative="1">
      <w:start w:val="1"/>
      <w:numFmt w:val="decimal"/>
      <w:lvlText w:val="%7."/>
      <w:lvlJc w:val="left"/>
      <w:pPr>
        <w:ind w:left="5324" w:hanging="360"/>
      </w:pPr>
    </w:lvl>
    <w:lvl w:ilvl="7" w:tplc="04150019" w:tentative="1">
      <w:start w:val="1"/>
      <w:numFmt w:val="lowerLetter"/>
      <w:lvlText w:val="%8."/>
      <w:lvlJc w:val="left"/>
      <w:pPr>
        <w:ind w:left="6044" w:hanging="360"/>
      </w:pPr>
    </w:lvl>
    <w:lvl w:ilvl="8" w:tplc="0415001B" w:tentative="1">
      <w:start w:val="1"/>
      <w:numFmt w:val="lowerRoman"/>
      <w:lvlText w:val="%9."/>
      <w:lvlJc w:val="right"/>
      <w:pPr>
        <w:ind w:left="6764" w:hanging="180"/>
      </w:pPr>
    </w:lvl>
  </w:abstractNum>
  <w:abstractNum w:abstractNumId="15" w15:restartNumberingAfterBreak="0">
    <w:nsid w:val="2E0372DF"/>
    <w:multiLevelType w:val="hybridMultilevel"/>
    <w:tmpl w:val="2BAE281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6" w15:restartNumberingAfterBreak="0">
    <w:nsid w:val="30295F62"/>
    <w:multiLevelType w:val="hybridMultilevel"/>
    <w:tmpl w:val="E3A036F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7" w15:restartNumberingAfterBreak="0">
    <w:nsid w:val="36383078"/>
    <w:multiLevelType w:val="hybridMultilevel"/>
    <w:tmpl w:val="9AB6B84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8" w15:restartNumberingAfterBreak="0">
    <w:nsid w:val="38A00277"/>
    <w:multiLevelType w:val="hybridMultilevel"/>
    <w:tmpl w:val="C038A2D0"/>
    <w:lvl w:ilvl="0" w:tplc="9946AEE2">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9" w15:restartNumberingAfterBreak="0">
    <w:nsid w:val="42D47B15"/>
    <w:multiLevelType w:val="hybridMultilevel"/>
    <w:tmpl w:val="60226FEE"/>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0" w15:restartNumberingAfterBreak="0">
    <w:nsid w:val="46561478"/>
    <w:multiLevelType w:val="multilevel"/>
    <w:tmpl w:val="04150025"/>
    <w:lvl w:ilvl="0">
      <w:start w:val="1"/>
      <w:numFmt w:val="decimal"/>
      <w:pStyle w:val="Nagwek11"/>
      <w:lvlText w:val="%1"/>
      <w:lvlJc w:val="left"/>
      <w:pPr>
        <w:ind w:left="432" w:hanging="432"/>
      </w:pPr>
    </w:lvl>
    <w:lvl w:ilvl="1">
      <w:start w:val="1"/>
      <w:numFmt w:val="decimal"/>
      <w:pStyle w:val="Nagwek21"/>
      <w:lvlText w:val="%1.%2"/>
      <w:lvlJc w:val="left"/>
      <w:pPr>
        <w:ind w:left="576" w:hanging="576"/>
      </w:pPr>
    </w:lvl>
    <w:lvl w:ilvl="2">
      <w:start w:val="1"/>
      <w:numFmt w:val="decimal"/>
      <w:pStyle w:val="Nagwek31"/>
      <w:lvlText w:val="%1.%2.%3"/>
      <w:lvlJc w:val="left"/>
      <w:pPr>
        <w:ind w:left="720" w:hanging="720"/>
      </w:pPr>
    </w:lvl>
    <w:lvl w:ilvl="3">
      <w:start w:val="1"/>
      <w:numFmt w:val="decimal"/>
      <w:pStyle w:val="Nagwek41"/>
      <w:lvlText w:val="%1.%2.%3.%4"/>
      <w:lvlJc w:val="left"/>
      <w:pPr>
        <w:ind w:left="864" w:hanging="864"/>
      </w:pPr>
    </w:lvl>
    <w:lvl w:ilvl="4">
      <w:start w:val="1"/>
      <w:numFmt w:val="decimal"/>
      <w:pStyle w:val="Nagwek51"/>
      <w:lvlText w:val="%1.%2.%3.%4.%5"/>
      <w:lvlJc w:val="left"/>
      <w:pPr>
        <w:ind w:left="1008" w:hanging="1008"/>
      </w:pPr>
    </w:lvl>
    <w:lvl w:ilvl="5">
      <w:start w:val="1"/>
      <w:numFmt w:val="decimal"/>
      <w:pStyle w:val="Nagwek61"/>
      <w:lvlText w:val="%1.%2.%3.%4.%5.%6"/>
      <w:lvlJc w:val="left"/>
      <w:pPr>
        <w:ind w:left="1152" w:hanging="1152"/>
      </w:pPr>
    </w:lvl>
    <w:lvl w:ilvl="6">
      <w:start w:val="1"/>
      <w:numFmt w:val="decimal"/>
      <w:pStyle w:val="Nagwek71"/>
      <w:lvlText w:val="%1.%2.%3.%4.%5.%6.%7"/>
      <w:lvlJc w:val="left"/>
      <w:pPr>
        <w:ind w:left="1296" w:hanging="1296"/>
      </w:pPr>
    </w:lvl>
    <w:lvl w:ilvl="7">
      <w:start w:val="1"/>
      <w:numFmt w:val="decimal"/>
      <w:pStyle w:val="Nagwek81"/>
      <w:lvlText w:val="%1.%2.%3.%4.%5.%6.%7.%8"/>
      <w:lvlJc w:val="left"/>
      <w:pPr>
        <w:ind w:left="1440" w:hanging="1440"/>
      </w:pPr>
    </w:lvl>
    <w:lvl w:ilvl="8">
      <w:start w:val="1"/>
      <w:numFmt w:val="decimal"/>
      <w:pStyle w:val="Nagwek91"/>
      <w:lvlText w:val="%1.%2.%3.%4.%5.%6.%7.%8.%9"/>
      <w:lvlJc w:val="left"/>
      <w:pPr>
        <w:ind w:left="1584" w:hanging="1584"/>
      </w:pPr>
    </w:lvl>
  </w:abstractNum>
  <w:abstractNum w:abstractNumId="21" w15:restartNumberingAfterBreak="0">
    <w:nsid w:val="4820496B"/>
    <w:multiLevelType w:val="hybridMultilevel"/>
    <w:tmpl w:val="68B8D08E"/>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2" w15:restartNumberingAfterBreak="0">
    <w:nsid w:val="4BF363C1"/>
    <w:multiLevelType w:val="hybridMultilevel"/>
    <w:tmpl w:val="4656CF8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3" w15:restartNumberingAfterBreak="0">
    <w:nsid w:val="4DC96BCD"/>
    <w:multiLevelType w:val="hybridMultilevel"/>
    <w:tmpl w:val="EF24D2F4"/>
    <w:lvl w:ilvl="0" w:tplc="AF34D0C0">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4" w15:restartNumberingAfterBreak="0">
    <w:nsid w:val="4E526395"/>
    <w:multiLevelType w:val="hybridMultilevel"/>
    <w:tmpl w:val="1B561E6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5" w15:restartNumberingAfterBreak="0">
    <w:nsid w:val="4EA85024"/>
    <w:multiLevelType w:val="hybridMultilevel"/>
    <w:tmpl w:val="99E2EC14"/>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6" w15:restartNumberingAfterBreak="0">
    <w:nsid w:val="521663A8"/>
    <w:multiLevelType w:val="hybridMultilevel"/>
    <w:tmpl w:val="E9FAAD7E"/>
    <w:lvl w:ilvl="0" w:tplc="7AC67844">
      <w:start w:val="1"/>
      <w:numFmt w:val="decimal"/>
      <w:pStyle w:val="Wypunktowanie"/>
      <w:lvlText w:val="%1."/>
      <w:lvlJc w:val="left"/>
      <w:pPr>
        <w:tabs>
          <w:tab w:val="num" w:pos="1068"/>
        </w:tabs>
        <w:ind w:left="1068" w:hanging="360"/>
      </w:pPr>
    </w:lvl>
    <w:lvl w:ilvl="1" w:tplc="5C4435F0">
      <w:start w:val="1"/>
      <w:numFmt w:val="decimal"/>
      <w:lvlText w:val="%2."/>
      <w:lvlJc w:val="left"/>
      <w:pPr>
        <w:tabs>
          <w:tab w:val="num" w:pos="1788"/>
        </w:tabs>
        <w:ind w:left="1788" w:hanging="360"/>
      </w:pPr>
    </w:lvl>
    <w:lvl w:ilvl="2" w:tplc="BEE601E6" w:tentative="1">
      <w:start w:val="1"/>
      <w:numFmt w:val="decimal"/>
      <w:lvlText w:val="%3."/>
      <w:lvlJc w:val="left"/>
      <w:pPr>
        <w:tabs>
          <w:tab w:val="num" w:pos="2508"/>
        </w:tabs>
        <w:ind w:left="2508" w:hanging="360"/>
      </w:pPr>
    </w:lvl>
    <w:lvl w:ilvl="3" w:tplc="338C02C0" w:tentative="1">
      <w:start w:val="1"/>
      <w:numFmt w:val="decimal"/>
      <w:lvlText w:val="%4."/>
      <w:lvlJc w:val="left"/>
      <w:pPr>
        <w:tabs>
          <w:tab w:val="num" w:pos="3228"/>
        </w:tabs>
        <w:ind w:left="3228" w:hanging="360"/>
      </w:pPr>
    </w:lvl>
    <w:lvl w:ilvl="4" w:tplc="CE785664" w:tentative="1">
      <w:start w:val="1"/>
      <w:numFmt w:val="decimal"/>
      <w:lvlText w:val="%5."/>
      <w:lvlJc w:val="left"/>
      <w:pPr>
        <w:tabs>
          <w:tab w:val="num" w:pos="3948"/>
        </w:tabs>
        <w:ind w:left="3948" w:hanging="360"/>
      </w:pPr>
    </w:lvl>
    <w:lvl w:ilvl="5" w:tplc="9A24FCE0" w:tentative="1">
      <w:start w:val="1"/>
      <w:numFmt w:val="decimal"/>
      <w:lvlText w:val="%6."/>
      <w:lvlJc w:val="left"/>
      <w:pPr>
        <w:tabs>
          <w:tab w:val="num" w:pos="4668"/>
        </w:tabs>
        <w:ind w:left="4668" w:hanging="360"/>
      </w:pPr>
    </w:lvl>
    <w:lvl w:ilvl="6" w:tplc="E42ADFAA" w:tentative="1">
      <w:start w:val="1"/>
      <w:numFmt w:val="decimal"/>
      <w:lvlText w:val="%7."/>
      <w:lvlJc w:val="left"/>
      <w:pPr>
        <w:tabs>
          <w:tab w:val="num" w:pos="5388"/>
        </w:tabs>
        <w:ind w:left="5388" w:hanging="360"/>
      </w:pPr>
    </w:lvl>
    <w:lvl w:ilvl="7" w:tplc="34CE3D96" w:tentative="1">
      <w:start w:val="1"/>
      <w:numFmt w:val="decimal"/>
      <w:lvlText w:val="%8."/>
      <w:lvlJc w:val="left"/>
      <w:pPr>
        <w:tabs>
          <w:tab w:val="num" w:pos="6108"/>
        </w:tabs>
        <w:ind w:left="6108" w:hanging="360"/>
      </w:pPr>
    </w:lvl>
    <w:lvl w:ilvl="8" w:tplc="06C2B21A" w:tentative="1">
      <w:start w:val="1"/>
      <w:numFmt w:val="decimal"/>
      <w:lvlText w:val="%9."/>
      <w:lvlJc w:val="left"/>
      <w:pPr>
        <w:tabs>
          <w:tab w:val="num" w:pos="6828"/>
        </w:tabs>
        <w:ind w:left="6828" w:hanging="360"/>
      </w:pPr>
    </w:lvl>
  </w:abstractNum>
  <w:abstractNum w:abstractNumId="27" w15:restartNumberingAfterBreak="0">
    <w:nsid w:val="52584E13"/>
    <w:multiLevelType w:val="hybridMultilevel"/>
    <w:tmpl w:val="1CC0455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8" w15:restartNumberingAfterBreak="0">
    <w:nsid w:val="538F6CAF"/>
    <w:multiLevelType w:val="hybridMultilevel"/>
    <w:tmpl w:val="AE24393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9" w15:restartNumberingAfterBreak="0">
    <w:nsid w:val="53F105EB"/>
    <w:multiLevelType w:val="hybridMultilevel"/>
    <w:tmpl w:val="FC528DF8"/>
    <w:lvl w:ilvl="0" w:tplc="D3EEF5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0" w15:restartNumberingAfterBreak="0">
    <w:nsid w:val="55CC351D"/>
    <w:multiLevelType w:val="hybridMultilevel"/>
    <w:tmpl w:val="0FC41324"/>
    <w:lvl w:ilvl="0" w:tplc="4470D9CC">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1" w15:restartNumberingAfterBreak="0">
    <w:nsid w:val="55D35184"/>
    <w:multiLevelType w:val="hybridMultilevel"/>
    <w:tmpl w:val="70E68048"/>
    <w:lvl w:ilvl="0" w:tplc="DE88B47C">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2" w15:restartNumberingAfterBreak="0">
    <w:nsid w:val="5FA7549B"/>
    <w:multiLevelType w:val="hybridMultilevel"/>
    <w:tmpl w:val="0CEC3196"/>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3" w15:restartNumberingAfterBreak="0">
    <w:nsid w:val="61221C28"/>
    <w:multiLevelType w:val="hybridMultilevel"/>
    <w:tmpl w:val="D7929A12"/>
    <w:lvl w:ilvl="0" w:tplc="FFFFFFFF">
      <w:start w:val="1"/>
      <w:numFmt w:val="decimal"/>
      <w:lvlText w:val="%1."/>
      <w:lvlJc w:val="left"/>
      <w:pPr>
        <w:ind w:left="792" w:hanging="360"/>
      </w:pPr>
      <w:rPr>
        <w:rFonts w:hint="default"/>
      </w:rPr>
    </w:lvl>
    <w:lvl w:ilvl="1" w:tplc="FFFFFFFF" w:tentative="1">
      <w:start w:val="1"/>
      <w:numFmt w:val="lowerLetter"/>
      <w:lvlText w:val="%2."/>
      <w:lvlJc w:val="left"/>
      <w:pPr>
        <w:ind w:left="1512" w:hanging="360"/>
      </w:pPr>
    </w:lvl>
    <w:lvl w:ilvl="2" w:tplc="FFFFFFFF" w:tentative="1">
      <w:start w:val="1"/>
      <w:numFmt w:val="lowerRoman"/>
      <w:lvlText w:val="%3."/>
      <w:lvlJc w:val="right"/>
      <w:pPr>
        <w:ind w:left="2232" w:hanging="180"/>
      </w:pPr>
    </w:lvl>
    <w:lvl w:ilvl="3" w:tplc="FFFFFFFF" w:tentative="1">
      <w:start w:val="1"/>
      <w:numFmt w:val="decimal"/>
      <w:lvlText w:val="%4."/>
      <w:lvlJc w:val="left"/>
      <w:pPr>
        <w:ind w:left="2952" w:hanging="360"/>
      </w:pPr>
    </w:lvl>
    <w:lvl w:ilvl="4" w:tplc="FFFFFFFF" w:tentative="1">
      <w:start w:val="1"/>
      <w:numFmt w:val="lowerLetter"/>
      <w:lvlText w:val="%5."/>
      <w:lvlJc w:val="left"/>
      <w:pPr>
        <w:ind w:left="3672" w:hanging="360"/>
      </w:pPr>
    </w:lvl>
    <w:lvl w:ilvl="5" w:tplc="FFFFFFFF" w:tentative="1">
      <w:start w:val="1"/>
      <w:numFmt w:val="lowerRoman"/>
      <w:lvlText w:val="%6."/>
      <w:lvlJc w:val="right"/>
      <w:pPr>
        <w:ind w:left="4392" w:hanging="180"/>
      </w:pPr>
    </w:lvl>
    <w:lvl w:ilvl="6" w:tplc="FFFFFFFF" w:tentative="1">
      <w:start w:val="1"/>
      <w:numFmt w:val="decimal"/>
      <w:lvlText w:val="%7."/>
      <w:lvlJc w:val="left"/>
      <w:pPr>
        <w:ind w:left="5112" w:hanging="360"/>
      </w:pPr>
    </w:lvl>
    <w:lvl w:ilvl="7" w:tplc="FFFFFFFF" w:tentative="1">
      <w:start w:val="1"/>
      <w:numFmt w:val="lowerLetter"/>
      <w:lvlText w:val="%8."/>
      <w:lvlJc w:val="left"/>
      <w:pPr>
        <w:ind w:left="5832" w:hanging="360"/>
      </w:pPr>
    </w:lvl>
    <w:lvl w:ilvl="8" w:tplc="FFFFFFFF" w:tentative="1">
      <w:start w:val="1"/>
      <w:numFmt w:val="lowerRoman"/>
      <w:lvlText w:val="%9."/>
      <w:lvlJc w:val="right"/>
      <w:pPr>
        <w:ind w:left="6552" w:hanging="180"/>
      </w:pPr>
    </w:lvl>
  </w:abstractNum>
  <w:abstractNum w:abstractNumId="34" w15:restartNumberingAfterBreak="0">
    <w:nsid w:val="64D518CE"/>
    <w:multiLevelType w:val="multilevel"/>
    <w:tmpl w:val="04150025"/>
    <w:lvl w:ilvl="0">
      <w:start w:val="1"/>
      <w:numFmt w:val="decimal"/>
      <w:pStyle w:val="Nagwek1"/>
      <w:lvlText w:val="%1"/>
      <w:lvlJc w:val="left"/>
      <w:pPr>
        <w:ind w:left="432" w:hanging="432"/>
      </w:pPr>
    </w:lvl>
    <w:lvl w:ilvl="1">
      <w:start w:val="1"/>
      <w:numFmt w:val="decimal"/>
      <w:pStyle w:val="Nagwek2"/>
      <w:lvlText w:val="%1.%2"/>
      <w:lvlJc w:val="left"/>
      <w:pPr>
        <w:ind w:left="576" w:hanging="576"/>
      </w:pPr>
    </w:lvl>
    <w:lvl w:ilvl="2">
      <w:start w:val="1"/>
      <w:numFmt w:val="decimal"/>
      <w:pStyle w:val="Nagwek3"/>
      <w:lvlText w:val="%1.%2.%3"/>
      <w:lvlJc w:val="left"/>
      <w:pPr>
        <w:ind w:left="720" w:hanging="720"/>
      </w:pPr>
    </w:lvl>
    <w:lvl w:ilvl="3">
      <w:start w:val="1"/>
      <w:numFmt w:val="decimal"/>
      <w:pStyle w:val="Nagwek4"/>
      <w:lvlText w:val="%1.%2.%3.%4"/>
      <w:lvlJc w:val="left"/>
      <w:pPr>
        <w:ind w:left="864" w:hanging="864"/>
      </w:pPr>
    </w:lvl>
    <w:lvl w:ilvl="4">
      <w:start w:val="1"/>
      <w:numFmt w:val="decimal"/>
      <w:pStyle w:val="Nagwek5"/>
      <w:lvlText w:val="%1.%2.%3.%4.%5"/>
      <w:lvlJc w:val="left"/>
      <w:pPr>
        <w:ind w:left="1008" w:hanging="1008"/>
      </w:pPr>
    </w:lvl>
    <w:lvl w:ilvl="5">
      <w:start w:val="1"/>
      <w:numFmt w:val="decimal"/>
      <w:pStyle w:val="Nagwek6"/>
      <w:lvlText w:val="%1.%2.%3.%4.%5.%6"/>
      <w:lvlJc w:val="left"/>
      <w:pPr>
        <w:ind w:left="1152" w:hanging="1152"/>
      </w:pPr>
    </w:lvl>
    <w:lvl w:ilvl="6">
      <w:start w:val="1"/>
      <w:numFmt w:val="decimal"/>
      <w:pStyle w:val="Nagwek7"/>
      <w:lvlText w:val="%1.%2.%3.%4.%5.%6.%7"/>
      <w:lvlJc w:val="left"/>
      <w:pPr>
        <w:ind w:left="1296" w:hanging="1296"/>
      </w:pPr>
    </w:lvl>
    <w:lvl w:ilvl="7">
      <w:start w:val="1"/>
      <w:numFmt w:val="decimal"/>
      <w:pStyle w:val="Nagwek8"/>
      <w:lvlText w:val="%1.%2.%3.%4.%5.%6.%7.%8"/>
      <w:lvlJc w:val="left"/>
      <w:pPr>
        <w:ind w:left="1440" w:hanging="1440"/>
      </w:pPr>
    </w:lvl>
    <w:lvl w:ilvl="8">
      <w:start w:val="1"/>
      <w:numFmt w:val="decimal"/>
      <w:pStyle w:val="Nagwek9"/>
      <w:lvlText w:val="%1.%2.%3.%4.%5.%6.%7.%8.%9"/>
      <w:lvlJc w:val="left"/>
      <w:pPr>
        <w:ind w:left="1584" w:hanging="1584"/>
      </w:pPr>
    </w:lvl>
  </w:abstractNum>
  <w:abstractNum w:abstractNumId="35" w15:restartNumberingAfterBreak="0">
    <w:nsid w:val="67185C85"/>
    <w:multiLevelType w:val="hybridMultilevel"/>
    <w:tmpl w:val="2FD67778"/>
    <w:lvl w:ilvl="0" w:tplc="FC82AB64">
      <w:start w:val="1"/>
      <w:numFmt w:val="upperLetter"/>
      <w:lvlText w:val="%1."/>
      <w:lvlJc w:val="left"/>
      <w:pPr>
        <w:tabs>
          <w:tab w:val="num" w:pos="1429"/>
        </w:tabs>
        <w:ind w:left="142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6" w15:restartNumberingAfterBreak="0">
    <w:nsid w:val="67A72C0B"/>
    <w:multiLevelType w:val="hybridMultilevel"/>
    <w:tmpl w:val="95902DA8"/>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37" w15:restartNumberingAfterBreak="0">
    <w:nsid w:val="68B6515F"/>
    <w:multiLevelType w:val="hybridMultilevel"/>
    <w:tmpl w:val="D0E4623A"/>
    <w:lvl w:ilvl="0" w:tplc="0415000F">
      <w:start w:val="1"/>
      <w:numFmt w:val="decimal"/>
      <w:lvlText w:val="%1."/>
      <w:lvlJc w:val="left"/>
      <w:pPr>
        <w:ind w:left="720" w:hanging="360"/>
      </w:pPr>
      <w:rPr>
        <w:rFonts w:hint="default"/>
      </w:rPr>
    </w:lvl>
    <w:lvl w:ilvl="1" w:tplc="CE44A5DC">
      <w:numFmt w:val="bullet"/>
      <w:lvlText w:val="•"/>
      <w:lvlJc w:val="left"/>
      <w:pPr>
        <w:ind w:left="1440" w:hanging="360"/>
      </w:pPr>
      <w:rPr>
        <w:rFonts w:ascii="Arial" w:eastAsia="Calibri" w:hAnsi="Arial" w:cs="Arial" w:hint="default"/>
      </w:r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8" w15:restartNumberingAfterBreak="0">
    <w:nsid w:val="69DC612A"/>
    <w:multiLevelType w:val="hybridMultilevel"/>
    <w:tmpl w:val="D7929A12"/>
    <w:lvl w:ilvl="0" w:tplc="9028FA46">
      <w:start w:val="1"/>
      <w:numFmt w:val="decimal"/>
      <w:lvlText w:val="%1."/>
      <w:lvlJc w:val="left"/>
      <w:pPr>
        <w:ind w:left="792" w:hanging="360"/>
      </w:pPr>
      <w:rPr>
        <w:rFonts w:hint="default"/>
      </w:rPr>
    </w:lvl>
    <w:lvl w:ilvl="1" w:tplc="04150019" w:tentative="1">
      <w:start w:val="1"/>
      <w:numFmt w:val="lowerLetter"/>
      <w:lvlText w:val="%2."/>
      <w:lvlJc w:val="left"/>
      <w:pPr>
        <w:ind w:left="1512" w:hanging="360"/>
      </w:pPr>
    </w:lvl>
    <w:lvl w:ilvl="2" w:tplc="0415001B" w:tentative="1">
      <w:start w:val="1"/>
      <w:numFmt w:val="lowerRoman"/>
      <w:lvlText w:val="%3."/>
      <w:lvlJc w:val="right"/>
      <w:pPr>
        <w:ind w:left="2232" w:hanging="180"/>
      </w:pPr>
    </w:lvl>
    <w:lvl w:ilvl="3" w:tplc="0415000F" w:tentative="1">
      <w:start w:val="1"/>
      <w:numFmt w:val="decimal"/>
      <w:lvlText w:val="%4."/>
      <w:lvlJc w:val="left"/>
      <w:pPr>
        <w:ind w:left="2952" w:hanging="360"/>
      </w:pPr>
    </w:lvl>
    <w:lvl w:ilvl="4" w:tplc="04150019" w:tentative="1">
      <w:start w:val="1"/>
      <w:numFmt w:val="lowerLetter"/>
      <w:lvlText w:val="%5."/>
      <w:lvlJc w:val="left"/>
      <w:pPr>
        <w:ind w:left="3672" w:hanging="360"/>
      </w:pPr>
    </w:lvl>
    <w:lvl w:ilvl="5" w:tplc="0415001B" w:tentative="1">
      <w:start w:val="1"/>
      <w:numFmt w:val="lowerRoman"/>
      <w:lvlText w:val="%6."/>
      <w:lvlJc w:val="right"/>
      <w:pPr>
        <w:ind w:left="4392" w:hanging="180"/>
      </w:pPr>
    </w:lvl>
    <w:lvl w:ilvl="6" w:tplc="0415000F" w:tentative="1">
      <w:start w:val="1"/>
      <w:numFmt w:val="decimal"/>
      <w:lvlText w:val="%7."/>
      <w:lvlJc w:val="left"/>
      <w:pPr>
        <w:ind w:left="5112" w:hanging="360"/>
      </w:pPr>
    </w:lvl>
    <w:lvl w:ilvl="7" w:tplc="04150019" w:tentative="1">
      <w:start w:val="1"/>
      <w:numFmt w:val="lowerLetter"/>
      <w:lvlText w:val="%8."/>
      <w:lvlJc w:val="left"/>
      <w:pPr>
        <w:ind w:left="5832" w:hanging="360"/>
      </w:pPr>
    </w:lvl>
    <w:lvl w:ilvl="8" w:tplc="0415001B" w:tentative="1">
      <w:start w:val="1"/>
      <w:numFmt w:val="lowerRoman"/>
      <w:lvlText w:val="%9."/>
      <w:lvlJc w:val="right"/>
      <w:pPr>
        <w:ind w:left="6552" w:hanging="180"/>
      </w:pPr>
    </w:lvl>
  </w:abstractNum>
  <w:abstractNum w:abstractNumId="39" w15:restartNumberingAfterBreak="0">
    <w:nsid w:val="70315B70"/>
    <w:multiLevelType w:val="hybridMultilevel"/>
    <w:tmpl w:val="36F0E548"/>
    <w:lvl w:ilvl="0" w:tplc="3B024ABA">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40" w15:restartNumberingAfterBreak="0">
    <w:nsid w:val="708D1C62"/>
    <w:multiLevelType w:val="hybridMultilevel"/>
    <w:tmpl w:val="454CEF80"/>
    <w:lvl w:ilvl="0" w:tplc="8C60DF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41" w15:restartNumberingAfterBreak="0">
    <w:nsid w:val="73984DD5"/>
    <w:multiLevelType w:val="hybridMultilevel"/>
    <w:tmpl w:val="3A60D7BA"/>
    <w:lvl w:ilvl="0" w:tplc="0415000F">
      <w:start w:val="1"/>
      <w:numFmt w:val="decimal"/>
      <w:lvlText w:val="%1."/>
      <w:lvlJc w:val="left"/>
      <w:pPr>
        <w:ind w:left="4188" w:hanging="360"/>
      </w:pPr>
    </w:lvl>
    <w:lvl w:ilvl="1" w:tplc="04150019" w:tentative="1">
      <w:start w:val="1"/>
      <w:numFmt w:val="lowerLetter"/>
      <w:lvlText w:val="%2."/>
      <w:lvlJc w:val="left"/>
      <w:pPr>
        <w:ind w:left="4908" w:hanging="360"/>
      </w:pPr>
    </w:lvl>
    <w:lvl w:ilvl="2" w:tplc="0415001B" w:tentative="1">
      <w:start w:val="1"/>
      <w:numFmt w:val="lowerRoman"/>
      <w:lvlText w:val="%3."/>
      <w:lvlJc w:val="right"/>
      <w:pPr>
        <w:ind w:left="5628" w:hanging="180"/>
      </w:pPr>
    </w:lvl>
    <w:lvl w:ilvl="3" w:tplc="0415000F" w:tentative="1">
      <w:start w:val="1"/>
      <w:numFmt w:val="decimal"/>
      <w:lvlText w:val="%4."/>
      <w:lvlJc w:val="left"/>
      <w:pPr>
        <w:ind w:left="6348" w:hanging="360"/>
      </w:pPr>
    </w:lvl>
    <w:lvl w:ilvl="4" w:tplc="04150019" w:tentative="1">
      <w:start w:val="1"/>
      <w:numFmt w:val="lowerLetter"/>
      <w:lvlText w:val="%5."/>
      <w:lvlJc w:val="left"/>
      <w:pPr>
        <w:ind w:left="7068" w:hanging="360"/>
      </w:pPr>
    </w:lvl>
    <w:lvl w:ilvl="5" w:tplc="0415001B" w:tentative="1">
      <w:start w:val="1"/>
      <w:numFmt w:val="lowerRoman"/>
      <w:lvlText w:val="%6."/>
      <w:lvlJc w:val="right"/>
      <w:pPr>
        <w:ind w:left="7788" w:hanging="180"/>
      </w:pPr>
    </w:lvl>
    <w:lvl w:ilvl="6" w:tplc="0415000F" w:tentative="1">
      <w:start w:val="1"/>
      <w:numFmt w:val="decimal"/>
      <w:lvlText w:val="%7."/>
      <w:lvlJc w:val="left"/>
      <w:pPr>
        <w:ind w:left="8508" w:hanging="360"/>
      </w:pPr>
    </w:lvl>
    <w:lvl w:ilvl="7" w:tplc="04150019" w:tentative="1">
      <w:start w:val="1"/>
      <w:numFmt w:val="lowerLetter"/>
      <w:lvlText w:val="%8."/>
      <w:lvlJc w:val="left"/>
      <w:pPr>
        <w:ind w:left="9228" w:hanging="360"/>
      </w:pPr>
    </w:lvl>
    <w:lvl w:ilvl="8" w:tplc="0415001B" w:tentative="1">
      <w:start w:val="1"/>
      <w:numFmt w:val="lowerRoman"/>
      <w:lvlText w:val="%9."/>
      <w:lvlJc w:val="right"/>
      <w:pPr>
        <w:ind w:left="9948" w:hanging="180"/>
      </w:pPr>
    </w:lvl>
  </w:abstractNum>
  <w:abstractNum w:abstractNumId="42" w15:restartNumberingAfterBreak="0">
    <w:nsid w:val="769E68DF"/>
    <w:multiLevelType w:val="hybridMultilevel"/>
    <w:tmpl w:val="81B22ADE"/>
    <w:lvl w:ilvl="0" w:tplc="04150001">
      <w:start w:val="1"/>
      <w:numFmt w:val="bullet"/>
      <w:lvlText w:val=""/>
      <w:lvlJc w:val="left"/>
      <w:pPr>
        <w:tabs>
          <w:tab w:val="num" w:pos="1068"/>
        </w:tabs>
        <w:ind w:left="1068" w:hanging="360"/>
      </w:pPr>
      <w:rPr>
        <w:rFonts w:ascii="Symbol" w:hAnsi="Symbol" w:hint="default"/>
      </w:rPr>
    </w:lvl>
    <w:lvl w:ilvl="1" w:tplc="FFFFFFFF">
      <w:start w:val="1"/>
      <w:numFmt w:val="decimal"/>
      <w:lvlText w:val="%2."/>
      <w:lvlJc w:val="left"/>
      <w:pPr>
        <w:tabs>
          <w:tab w:val="num" w:pos="1788"/>
        </w:tabs>
        <w:ind w:left="1788" w:hanging="360"/>
      </w:pPr>
    </w:lvl>
    <w:lvl w:ilvl="2" w:tplc="FFFFFFFF" w:tentative="1">
      <w:start w:val="1"/>
      <w:numFmt w:val="decimal"/>
      <w:lvlText w:val="%3."/>
      <w:lvlJc w:val="left"/>
      <w:pPr>
        <w:tabs>
          <w:tab w:val="num" w:pos="2508"/>
        </w:tabs>
        <w:ind w:left="2508" w:hanging="360"/>
      </w:pPr>
    </w:lvl>
    <w:lvl w:ilvl="3" w:tplc="FFFFFFFF" w:tentative="1">
      <w:start w:val="1"/>
      <w:numFmt w:val="decimal"/>
      <w:lvlText w:val="%4."/>
      <w:lvlJc w:val="left"/>
      <w:pPr>
        <w:tabs>
          <w:tab w:val="num" w:pos="3228"/>
        </w:tabs>
        <w:ind w:left="3228" w:hanging="360"/>
      </w:pPr>
    </w:lvl>
    <w:lvl w:ilvl="4" w:tplc="FFFFFFFF" w:tentative="1">
      <w:start w:val="1"/>
      <w:numFmt w:val="decimal"/>
      <w:lvlText w:val="%5."/>
      <w:lvlJc w:val="left"/>
      <w:pPr>
        <w:tabs>
          <w:tab w:val="num" w:pos="3948"/>
        </w:tabs>
        <w:ind w:left="3948" w:hanging="360"/>
      </w:pPr>
    </w:lvl>
    <w:lvl w:ilvl="5" w:tplc="FFFFFFFF" w:tentative="1">
      <w:start w:val="1"/>
      <w:numFmt w:val="decimal"/>
      <w:lvlText w:val="%6."/>
      <w:lvlJc w:val="left"/>
      <w:pPr>
        <w:tabs>
          <w:tab w:val="num" w:pos="4668"/>
        </w:tabs>
        <w:ind w:left="4668" w:hanging="360"/>
      </w:pPr>
    </w:lvl>
    <w:lvl w:ilvl="6" w:tplc="FFFFFFFF" w:tentative="1">
      <w:start w:val="1"/>
      <w:numFmt w:val="decimal"/>
      <w:lvlText w:val="%7."/>
      <w:lvlJc w:val="left"/>
      <w:pPr>
        <w:tabs>
          <w:tab w:val="num" w:pos="5388"/>
        </w:tabs>
        <w:ind w:left="5388" w:hanging="360"/>
      </w:pPr>
    </w:lvl>
    <w:lvl w:ilvl="7" w:tplc="FFFFFFFF" w:tentative="1">
      <w:start w:val="1"/>
      <w:numFmt w:val="decimal"/>
      <w:lvlText w:val="%8."/>
      <w:lvlJc w:val="left"/>
      <w:pPr>
        <w:tabs>
          <w:tab w:val="num" w:pos="6108"/>
        </w:tabs>
        <w:ind w:left="6108" w:hanging="360"/>
      </w:pPr>
    </w:lvl>
    <w:lvl w:ilvl="8" w:tplc="FFFFFFFF" w:tentative="1">
      <w:start w:val="1"/>
      <w:numFmt w:val="decimal"/>
      <w:lvlText w:val="%9."/>
      <w:lvlJc w:val="left"/>
      <w:pPr>
        <w:tabs>
          <w:tab w:val="num" w:pos="6828"/>
        </w:tabs>
        <w:ind w:left="6828" w:hanging="360"/>
      </w:pPr>
    </w:lvl>
  </w:abstractNum>
  <w:abstractNum w:abstractNumId="43" w15:restartNumberingAfterBreak="0">
    <w:nsid w:val="79FB766A"/>
    <w:multiLevelType w:val="multilevel"/>
    <w:tmpl w:val="8F1E11B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16cid:durableId="5376329">
    <w:abstractNumId w:val="26"/>
  </w:num>
  <w:num w:numId="2" w16cid:durableId="1152141714">
    <w:abstractNumId w:val="27"/>
  </w:num>
  <w:num w:numId="3" w16cid:durableId="412630402">
    <w:abstractNumId w:val="26"/>
    <w:lvlOverride w:ilvl="0">
      <w:startOverride w:val="1"/>
    </w:lvlOverride>
  </w:num>
  <w:num w:numId="4" w16cid:durableId="1852140090">
    <w:abstractNumId w:val="17"/>
  </w:num>
  <w:num w:numId="5" w16cid:durableId="1588689285">
    <w:abstractNumId w:val="34"/>
  </w:num>
  <w:num w:numId="6" w16cid:durableId="649604550">
    <w:abstractNumId w:val="31"/>
  </w:num>
  <w:num w:numId="7" w16cid:durableId="1096633854">
    <w:abstractNumId w:val="25"/>
  </w:num>
  <w:num w:numId="8" w16cid:durableId="386149807">
    <w:abstractNumId w:val="4"/>
  </w:num>
  <w:num w:numId="9" w16cid:durableId="1662730210">
    <w:abstractNumId w:val="32"/>
  </w:num>
  <w:num w:numId="10" w16cid:durableId="122966611">
    <w:abstractNumId w:val="35"/>
  </w:num>
  <w:num w:numId="11" w16cid:durableId="347293067">
    <w:abstractNumId w:val="40"/>
  </w:num>
  <w:num w:numId="12" w16cid:durableId="1658806952">
    <w:abstractNumId w:val="8"/>
  </w:num>
  <w:num w:numId="13" w16cid:durableId="1393308741">
    <w:abstractNumId w:val="1"/>
  </w:num>
  <w:num w:numId="14" w16cid:durableId="1351032583">
    <w:abstractNumId w:val="11"/>
  </w:num>
  <w:num w:numId="15" w16cid:durableId="1279608975">
    <w:abstractNumId w:val="30"/>
  </w:num>
  <w:num w:numId="16" w16cid:durableId="1800755233">
    <w:abstractNumId w:val="19"/>
  </w:num>
  <w:num w:numId="17" w16cid:durableId="567154322">
    <w:abstractNumId w:val="21"/>
  </w:num>
  <w:num w:numId="18" w16cid:durableId="1644890384">
    <w:abstractNumId w:val="37"/>
  </w:num>
  <w:num w:numId="19" w16cid:durableId="2073962726">
    <w:abstractNumId w:val="16"/>
  </w:num>
  <w:num w:numId="20" w16cid:durableId="1486900364">
    <w:abstractNumId w:val="24"/>
  </w:num>
  <w:num w:numId="21" w16cid:durableId="730884049">
    <w:abstractNumId w:val="9"/>
  </w:num>
  <w:num w:numId="22" w16cid:durableId="1098676612">
    <w:abstractNumId w:val="0"/>
  </w:num>
  <w:num w:numId="23" w16cid:durableId="2085108929">
    <w:abstractNumId w:val="36"/>
  </w:num>
  <w:num w:numId="24" w16cid:durableId="296843607">
    <w:abstractNumId w:val="42"/>
  </w:num>
  <w:num w:numId="25" w16cid:durableId="1608731842">
    <w:abstractNumId w:val="26"/>
    <w:lvlOverride w:ilvl="0">
      <w:startOverride w:val="1"/>
    </w:lvlOverride>
  </w:num>
  <w:num w:numId="26" w16cid:durableId="360979206">
    <w:abstractNumId w:val="7"/>
  </w:num>
  <w:num w:numId="27" w16cid:durableId="691804319">
    <w:abstractNumId w:val="26"/>
    <w:lvlOverride w:ilvl="0">
      <w:startOverride w:val="1"/>
    </w:lvlOverride>
  </w:num>
  <w:num w:numId="28" w16cid:durableId="793138348">
    <w:abstractNumId w:val="6"/>
  </w:num>
  <w:num w:numId="29" w16cid:durableId="1563834281">
    <w:abstractNumId w:val="2"/>
  </w:num>
  <w:num w:numId="30" w16cid:durableId="870218547">
    <w:abstractNumId w:val="10"/>
  </w:num>
  <w:num w:numId="31" w16cid:durableId="2139257992">
    <w:abstractNumId w:val="18"/>
  </w:num>
  <w:num w:numId="32" w16cid:durableId="1018849354">
    <w:abstractNumId w:val="39"/>
  </w:num>
  <w:num w:numId="33" w16cid:durableId="721712733">
    <w:abstractNumId w:val="15"/>
  </w:num>
  <w:num w:numId="34" w16cid:durableId="1378698831">
    <w:abstractNumId w:val="3"/>
  </w:num>
  <w:num w:numId="35" w16cid:durableId="141428669">
    <w:abstractNumId w:val="12"/>
  </w:num>
  <w:num w:numId="36" w16cid:durableId="240599873">
    <w:abstractNumId w:val="28"/>
  </w:num>
  <w:num w:numId="37" w16cid:durableId="1238396744">
    <w:abstractNumId w:val="29"/>
  </w:num>
  <w:num w:numId="38" w16cid:durableId="568423838">
    <w:abstractNumId w:val="5"/>
  </w:num>
  <w:num w:numId="39" w16cid:durableId="57435818">
    <w:abstractNumId w:val="23"/>
  </w:num>
  <w:num w:numId="40" w16cid:durableId="384261147">
    <w:abstractNumId w:val="22"/>
  </w:num>
  <w:num w:numId="41" w16cid:durableId="474183920">
    <w:abstractNumId w:val="43"/>
  </w:num>
  <w:num w:numId="42" w16cid:durableId="1503860785">
    <w:abstractNumId w:val="38"/>
  </w:num>
  <w:num w:numId="43" w16cid:durableId="1573153645">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16cid:durableId="2091538119">
    <w:abstractNumId w:val="20"/>
  </w:num>
  <w:num w:numId="45" w16cid:durableId="1610815084">
    <w:abstractNumId w:val="33"/>
  </w:num>
  <w:num w:numId="46" w16cid:durableId="986393663">
    <w:abstractNumId w:val="14"/>
  </w:num>
  <w:num w:numId="47" w16cid:durableId="54164282">
    <w:abstractNumId w:val="13"/>
  </w:num>
  <w:num w:numId="48" w16cid:durableId="1074090659">
    <w:abstractNumId w:val="41"/>
  </w:num>
  <w:numIdMacAtCleanup w:val="4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Tadeusz Szefler">
    <w15:presenceInfo w15:providerId="Windows Live" w15:userId="78ccd4207215bc9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60"/>
  <w:proofState w:spelling="clean" w:grammar="clean"/>
  <w:trackRevisions/>
  <w:defaultTabStop w:val="397"/>
  <w:autoHyphenation/>
  <w:consecutiveHyphenLimit w:val="1"/>
  <w:hyphenationZone w:val="425"/>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D7520"/>
    <w:rsid w:val="00000137"/>
    <w:rsid w:val="000008ED"/>
    <w:rsid w:val="00000BEC"/>
    <w:rsid w:val="00000EAA"/>
    <w:rsid w:val="000013CD"/>
    <w:rsid w:val="00001512"/>
    <w:rsid w:val="00001D48"/>
    <w:rsid w:val="000022FB"/>
    <w:rsid w:val="000029E2"/>
    <w:rsid w:val="00002A90"/>
    <w:rsid w:val="00002ABF"/>
    <w:rsid w:val="0000371C"/>
    <w:rsid w:val="00003A12"/>
    <w:rsid w:val="00004143"/>
    <w:rsid w:val="000047BB"/>
    <w:rsid w:val="000054DF"/>
    <w:rsid w:val="00005EF4"/>
    <w:rsid w:val="00006436"/>
    <w:rsid w:val="00007816"/>
    <w:rsid w:val="00007B11"/>
    <w:rsid w:val="00010A18"/>
    <w:rsid w:val="00010E5E"/>
    <w:rsid w:val="00011A2F"/>
    <w:rsid w:val="00011F01"/>
    <w:rsid w:val="000121CA"/>
    <w:rsid w:val="000137D4"/>
    <w:rsid w:val="00013E31"/>
    <w:rsid w:val="0001437C"/>
    <w:rsid w:val="0001442F"/>
    <w:rsid w:val="000144D2"/>
    <w:rsid w:val="00014DF6"/>
    <w:rsid w:val="00016195"/>
    <w:rsid w:val="00017614"/>
    <w:rsid w:val="000176BB"/>
    <w:rsid w:val="00017DC5"/>
    <w:rsid w:val="00020305"/>
    <w:rsid w:val="00020C6F"/>
    <w:rsid w:val="00021251"/>
    <w:rsid w:val="00021773"/>
    <w:rsid w:val="00021845"/>
    <w:rsid w:val="00021915"/>
    <w:rsid w:val="00021A96"/>
    <w:rsid w:val="000221B9"/>
    <w:rsid w:val="0002244D"/>
    <w:rsid w:val="000239CE"/>
    <w:rsid w:val="00023F08"/>
    <w:rsid w:val="00023FAB"/>
    <w:rsid w:val="0002475C"/>
    <w:rsid w:val="0002533D"/>
    <w:rsid w:val="00026808"/>
    <w:rsid w:val="00026B59"/>
    <w:rsid w:val="000276B1"/>
    <w:rsid w:val="000276BD"/>
    <w:rsid w:val="0003034E"/>
    <w:rsid w:val="00031391"/>
    <w:rsid w:val="00031506"/>
    <w:rsid w:val="000322C7"/>
    <w:rsid w:val="00032411"/>
    <w:rsid w:val="000327C0"/>
    <w:rsid w:val="0003280B"/>
    <w:rsid w:val="00032A58"/>
    <w:rsid w:val="00032E35"/>
    <w:rsid w:val="00032F19"/>
    <w:rsid w:val="00032F4C"/>
    <w:rsid w:val="00033105"/>
    <w:rsid w:val="00033880"/>
    <w:rsid w:val="00033D27"/>
    <w:rsid w:val="000351F8"/>
    <w:rsid w:val="000352D6"/>
    <w:rsid w:val="00035D87"/>
    <w:rsid w:val="0003643C"/>
    <w:rsid w:val="0004073B"/>
    <w:rsid w:val="0004095D"/>
    <w:rsid w:val="00040963"/>
    <w:rsid w:val="00040D92"/>
    <w:rsid w:val="00041413"/>
    <w:rsid w:val="00041F5A"/>
    <w:rsid w:val="00041FC1"/>
    <w:rsid w:val="00042B67"/>
    <w:rsid w:val="00042DAF"/>
    <w:rsid w:val="00043F2D"/>
    <w:rsid w:val="000440AA"/>
    <w:rsid w:val="00044336"/>
    <w:rsid w:val="00044574"/>
    <w:rsid w:val="000445FF"/>
    <w:rsid w:val="00044E15"/>
    <w:rsid w:val="000452EE"/>
    <w:rsid w:val="000456F8"/>
    <w:rsid w:val="00045ACB"/>
    <w:rsid w:val="00046407"/>
    <w:rsid w:val="0004651D"/>
    <w:rsid w:val="000467FE"/>
    <w:rsid w:val="00046EDE"/>
    <w:rsid w:val="00047689"/>
    <w:rsid w:val="00050807"/>
    <w:rsid w:val="0005178B"/>
    <w:rsid w:val="000518F8"/>
    <w:rsid w:val="00051B54"/>
    <w:rsid w:val="00053677"/>
    <w:rsid w:val="000541F4"/>
    <w:rsid w:val="00054A27"/>
    <w:rsid w:val="00054E46"/>
    <w:rsid w:val="00055A80"/>
    <w:rsid w:val="00056634"/>
    <w:rsid w:val="00056BC5"/>
    <w:rsid w:val="000574A6"/>
    <w:rsid w:val="00057F06"/>
    <w:rsid w:val="0006014D"/>
    <w:rsid w:val="000601A0"/>
    <w:rsid w:val="000613B8"/>
    <w:rsid w:val="00062A02"/>
    <w:rsid w:val="00062D15"/>
    <w:rsid w:val="00063268"/>
    <w:rsid w:val="00063442"/>
    <w:rsid w:val="00063B07"/>
    <w:rsid w:val="00063F5F"/>
    <w:rsid w:val="000652B5"/>
    <w:rsid w:val="000654ED"/>
    <w:rsid w:val="00065B17"/>
    <w:rsid w:val="00066975"/>
    <w:rsid w:val="00066BBA"/>
    <w:rsid w:val="0006721F"/>
    <w:rsid w:val="000679B4"/>
    <w:rsid w:val="00067CA7"/>
    <w:rsid w:val="00067EBE"/>
    <w:rsid w:val="000707BE"/>
    <w:rsid w:val="00071C92"/>
    <w:rsid w:val="0007217F"/>
    <w:rsid w:val="00072E4A"/>
    <w:rsid w:val="00073589"/>
    <w:rsid w:val="00073899"/>
    <w:rsid w:val="00073CF4"/>
    <w:rsid w:val="00073D15"/>
    <w:rsid w:val="00073E49"/>
    <w:rsid w:val="00074032"/>
    <w:rsid w:val="00075727"/>
    <w:rsid w:val="0007637A"/>
    <w:rsid w:val="0007704F"/>
    <w:rsid w:val="0008034C"/>
    <w:rsid w:val="000807A6"/>
    <w:rsid w:val="00080BA5"/>
    <w:rsid w:val="0008117B"/>
    <w:rsid w:val="00081256"/>
    <w:rsid w:val="00081494"/>
    <w:rsid w:val="000817A9"/>
    <w:rsid w:val="00081BBD"/>
    <w:rsid w:val="00081D14"/>
    <w:rsid w:val="00082011"/>
    <w:rsid w:val="00082AA0"/>
    <w:rsid w:val="00082E76"/>
    <w:rsid w:val="0008317B"/>
    <w:rsid w:val="00083362"/>
    <w:rsid w:val="000835BB"/>
    <w:rsid w:val="000835DF"/>
    <w:rsid w:val="00083628"/>
    <w:rsid w:val="00083E9C"/>
    <w:rsid w:val="00083F35"/>
    <w:rsid w:val="000842B5"/>
    <w:rsid w:val="000855C6"/>
    <w:rsid w:val="00085717"/>
    <w:rsid w:val="00085BF2"/>
    <w:rsid w:val="00085E0A"/>
    <w:rsid w:val="00086022"/>
    <w:rsid w:val="000862F2"/>
    <w:rsid w:val="000863FB"/>
    <w:rsid w:val="00086DF7"/>
    <w:rsid w:val="00086FA2"/>
    <w:rsid w:val="000872C4"/>
    <w:rsid w:val="00087A3D"/>
    <w:rsid w:val="000904A8"/>
    <w:rsid w:val="000906B0"/>
    <w:rsid w:val="000909F4"/>
    <w:rsid w:val="00090D83"/>
    <w:rsid w:val="00091071"/>
    <w:rsid w:val="00091356"/>
    <w:rsid w:val="00091E6A"/>
    <w:rsid w:val="000920A4"/>
    <w:rsid w:val="0009245B"/>
    <w:rsid w:val="00092508"/>
    <w:rsid w:val="000930A2"/>
    <w:rsid w:val="00093526"/>
    <w:rsid w:val="00093803"/>
    <w:rsid w:val="00093D9F"/>
    <w:rsid w:val="000945C9"/>
    <w:rsid w:val="00094742"/>
    <w:rsid w:val="00094BA6"/>
    <w:rsid w:val="0009536A"/>
    <w:rsid w:val="000956B3"/>
    <w:rsid w:val="000962CD"/>
    <w:rsid w:val="00096852"/>
    <w:rsid w:val="0009776B"/>
    <w:rsid w:val="00097DC7"/>
    <w:rsid w:val="000A1840"/>
    <w:rsid w:val="000A24AD"/>
    <w:rsid w:val="000A2989"/>
    <w:rsid w:val="000A2AE0"/>
    <w:rsid w:val="000A2CD5"/>
    <w:rsid w:val="000A2DCC"/>
    <w:rsid w:val="000A30E0"/>
    <w:rsid w:val="000A38A4"/>
    <w:rsid w:val="000A3D81"/>
    <w:rsid w:val="000A40C8"/>
    <w:rsid w:val="000A4312"/>
    <w:rsid w:val="000A51B9"/>
    <w:rsid w:val="000A5520"/>
    <w:rsid w:val="000A5860"/>
    <w:rsid w:val="000A62ED"/>
    <w:rsid w:val="000A6DE0"/>
    <w:rsid w:val="000A7B2B"/>
    <w:rsid w:val="000A7BB0"/>
    <w:rsid w:val="000A7DE1"/>
    <w:rsid w:val="000B0976"/>
    <w:rsid w:val="000B0CFB"/>
    <w:rsid w:val="000B0E6B"/>
    <w:rsid w:val="000B1127"/>
    <w:rsid w:val="000B1253"/>
    <w:rsid w:val="000B1CFC"/>
    <w:rsid w:val="000B2040"/>
    <w:rsid w:val="000B20F9"/>
    <w:rsid w:val="000B21EF"/>
    <w:rsid w:val="000B2275"/>
    <w:rsid w:val="000B2B18"/>
    <w:rsid w:val="000B2B2B"/>
    <w:rsid w:val="000B37DD"/>
    <w:rsid w:val="000B3B60"/>
    <w:rsid w:val="000B4146"/>
    <w:rsid w:val="000B48FF"/>
    <w:rsid w:val="000B511F"/>
    <w:rsid w:val="000B557F"/>
    <w:rsid w:val="000B5606"/>
    <w:rsid w:val="000B58A9"/>
    <w:rsid w:val="000B5F61"/>
    <w:rsid w:val="000B627A"/>
    <w:rsid w:val="000B689F"/>
    <w:rsid w:val="000B7AEE"/>
    <w:rsid w:val="000B7EBC"/>
    <w:rsid w:val="000C16BD"/>
    <w:rsid w:val="000C1866"/>
    <w:rsid w:val="000C1C2E"/>
    <w:rsid w:val="000C1F54"/>
    <w:rsid w:val="000C260A"/>
    <w:rsid w:val="000C2FC6"/>
    <w:rsid w:val="000C4ED7"/>
    <w:rsid w:val="000C5A40"/>
    <w:rsid w:val="000C6698"/>
    <w:rsid w:val="000C6C7B"/>
    <w:rsid w:val="000C72D7"/>
    <w:rsid w:val="000C7CA2"/>
    <w:rsid w:val="000D0240"/>
    <w:rsid w:val="000D1401"/>
    <w:rsid w:val="000D1813"/>
    <w:rsid w:val="000D1B18"/>
    <w:rsid w:val="000D1BC0"/>
    <w:rsid w:val="000D1F81"/>
    <w:rsid w:val="000D1FB6"/>
    <w:rsid w:val="000D24F6"/>
    <w:rsid w:val="000D2A2F"/>
    <w:rsid w:val="000D2C95"/>
    <w:rsid w:val="000D37FC"/>
    <w:rsid w:val="000D3BBD"/>
    <w:rsid w:val="000D44B5"/>
    <w:rsid w:val="000D4EB8"/>
    <w:rsid w:val="000D4ED5"/>
    <w:rsid w:val="000D5243"/>
    <w:rsid w:val="000D5E12"/>
    <w:rsid w:val="000D5EB0"/>
    <w:rsid w:val="000D65A9"/>
    <w:rsid w:val="000D6996"/>
    <w:rsid w:val="000D6E00"/>
    <w:rsid w:val="000D729F"/>
    <w:rsid w:val="000D7BBA"/>
    <w:rsid w:val="000D7D2B"/>
    <w:rsid w:val="000E05F1"/>
    <w:rsid w:val="000E06A0"/>
    <w:rsid w:val="000E1590"/>
    <w:rsid w:val="000E1B2F"/>
    <w:rsid w:val="000E2679"/>
    <w:rsid w:val="000E49D6"/>
    <w:rsid w:val="000E4FEB"/>
    <w:rsid w:val="000E588D"/>
    <w:rsid w:val="000E5D5C"/>
    <w:rsid w:val="000E6B60"/>
    <w:rsid w:val="000E6ECB"/>
    <w:rsid w:val="000E70CF"/>
    <w:rsid w:val="000E75C8"/>
    <w:rsid w:val="000E7E0F"/>
    <w:rsid w:val="000F008C"/>
    <w:rsid w:val="000F0BB3"/>
    <w:rsid w:val="000F0BD2"/>
    <w:rsid w:val="000F0C55"/>
    <w:rsid w:val="000F0D0B"/>
    <w:rsid w:val="000F0E44"/>
    <w:rsid w:val="000F0F17"/>
    <w:rsid w:val="000F1BF9"/>
    <w:rsid w:val="000F3480"/>
    <w:rsid w:val="000F36C5"/>
    <w:rsid w:val="000F3815"/>
    <w:rsid w:val="000F3A15"/>
    <w:rsid w:val="000F471E"/>
    <w:rsid w:val="000F603F"/>
    <w:rsid w:val="000F6474"/>
    <w:rsid w:val="000F6E26"/>
    <w:rsid w:val="000F6F48"/>
    <w:rsid w:val="000F73A1"/>
    <w:rsid w:val="000F7C66"/>
    <w:rsid w:val="00100034"/>
    <w:rsid w:val="001003C4"/>
    <w:rsid w:val="00100EFD"/>
    <w:rsid w:val="00101097"/>
    <w:rsid w:val="00101D02"/>
    <w:rsid w:val="00102C77"/>
    <w:rsid w:val="00102D4D"/>
    <w:rsid w:val="00103530"/>
    <w:rsid w:val="00103781"/>
    <w:rsid w:val="00103ADF"/>
    <w:rsid w:val="00103EF0"/>
    <w:rsid w:val="0010574F"/>
    <w:rsid w:val="00105DEA"/>
    <w:rsid w:val="001061EA"/>
    <w:rsid w:val="00106236"/>
    <w:rsid w:val="00107467"/>
    <w:rsid w:val="00107BE2"/>
    <w:rsid w:val="00107ECD"/>
    <w:rsid w:val="001118BC"/>
    <w:rsid w:val="00111924"/>
    <w:rsid w:val="00111BA2"/>
    <w:rsid w:val="0011206A"/>
    <w:rsid w:val="00112190"/>
    <w:rsid w:val="0011262E"/>
    <w:rsid w:val="00112BB4"/>
    <w:rsid w:val="00113347"/>
    <w:rsid w:val="001136A3"/>
    <w:rsid w:val="001136E5"/>
    <w:rsid w:val="00114A15"/>
    <w:rsid w:val="00114AF4"/>
    <w:rsid w:val="00114E0C"/>
    <w:rsid w:val="00114ED9"/>
    <w:rsid w:val="001154A9"/>
    <w:rsid w:val="00115CF7"/>
    <w:rsid w:val="00116789"/>
    <w:rsid w:val="00117717"/>
    <w:rsid w:val="00120CCF"/>
    <w:rsid w:val="00121652"/>
    <w:rsid w:val="001219A9"/>
    <w:rsid w:val="00122011"/>
    <w:rsid w:val="0012236A"/>
    <w:rsid w:val="001226F0"/>
    <w:rsid w:val="001228C2"/>
    <w:rsid w:val="00122E7A"/>
    <w:rsid w:val="00123248"/>
    <w:rsid w:val="00123CED"/>
    <w:rsid w:val="00124F95"/>
    <w:rsid w:val="00125378"/>
    <w:rsid w:val="001256D2"/>
    <w:rsid w:val="00125CE3"/>
    <w:rsid w:val="00126502"/>
    <w:rsid w:val="00126B85"/>
    <w:rsid w:val="001275F5"/>
    <w:rsid w:val="00127879"/>
    <w:rsid w:val="00127C0D"/>
    <w:rsid w:val="00130068"/>
    <w:rsid w:val="0013006F"/>
    <w:rsid w:val="001301EF"/>
    <w:rsid w:val="00131813"/>
    <w:rsid w:val="00131DD7"/>
    <w:rsid w:val="00133A3B"/>
    <w:rsid w:val="00133DBD"/>
    <w:rsid w:val="00134F1C"/>
    <w:rsid w:val="00135099"/>
    <w:rsid w:val="00135988"/>
    <w:rsid w:val="00136A04"/>
    <w:rsid w:val="00136FE4"/>
    <w:rsid w:val="0013729D"/>
    <w:rsid w:val="00137821"/>
    <w:rsid w:val="00137BD6"/>
    <w:rsid w:val="00140188"/>
    <w:rsid w:val="0014060A"/>
    <w:rsid w:val="00140A1A"/>
    <w:rsid w:val="00141644"/>
    <w:rsid w:val="0014301C"/>
    <w:rsid w:val="0014318A"/>
    <w:rsid w:val="00143AF4"/>
    <w:rsid w:val="00144F07"/>
    <w:rsid w:val="0014594A"/>
    <w:rsid w:val="001459C0"/>
    <w:rsid w:val="00146B70"/>
    <w:rsid w:val="0014716A"/>
    <w:rsid w:val="00147B48"/>
    <w:rsid w:val="00147DDA"/>
    <w:rsid w:val="0015051C"/>
    <w:rsid w:val="00150E5D"/>
    <w:rsid w:val="0015109F"/>
    <w:rsid w:val="00153193"/>
    <w:rsid w:val="001534A6"/>
    <w:rsid w:val="00153C9E"/>
    <w:rsid w:val="00154CFC"/>
    <w:rsid w:val="0015540C"/>
    <w:rsid w:val="001566A8"/>
    <w:rsid w:val="001568D1"/>
    <w:rsid w:val="00156ACD"/>
    <w:rsid w:val="00156BBC"/>
    <w:rsid w:val="00157494"/>
    <w:rsid w:val="00157D91"/>
    <w:rsid w:val="00157EB6"/>
    <w:rsid w:val="00160300"/>
    <w:rsid w:val="0016267E"/>
    <w:rsid w:val="00162EE0"/>
    <w:rsid w:val="00163281"/>
    <w:rsid w:val="001635E2"/>
    <w:rsid w:val="00163B93"/>
    <w:rsid w:val="00163D1C"/>
    <w:rsid w:val="001644D5"/>
    <w:rsid w:val="00164991"/>
    <w:rsid w:val="00164C65"/>
    <w:rsid w:val="001656CA"/>
    <w:rsid w:val="0016623D"/>
    <w:rsid w:val="001663C2"/>
    <w:rsid w:val="001663E6"/>
    <w:rsid w:val="001664EA"/>
    <w:rsid w:val="00166C67"/>
    <w:rsid w:val="001675EF"/>
    <w:rsid w:val="001701E3"/>
    <w:rsid w:val="00170205"/>
    <w:rsid w:val="00170210"/>
    <w:rsid w:val="00170260"/>
    <w:rsid w:val="0017056D"/>
    <w:rsid w:val="00170AAF"/>
    <w:rsid w:val="001711BE"/>
    <w:rsid w:val="001711FB"/>
    <w:rsid w:val="001725BE"/>
    <w:rsid w:val="00172AD1"/>
    <w:rsid w:val="00173936"/>
    <w:rsid w:val="00173A2E"/>
    <w:rsid w:val="00173E47"/>
    <w:rsid w:val="00175820"/>
    <w:rsid w:val="001758AD"/>
    <w:rsid w:val="00175A49"/>
    <w:rsid w:val="001762B8"/>
    <w:rsid w:val="0017647C"/>
    <w:rsid w:val="001764BA"/>
    <w:rsid w:val="0017696A"/>
    <w:rsid w:val="0018054B"/>
    <w:rsid w:val="00180BB4"/>
    <w:rsid w:val="00180FBB"/>
    <w:rsid w:val="001811FF"/>
    <w:rsid w:val="00181381"/>
    <w:rsid w:val="00181C1A"/>
    <w:rsid w:val="001826A3"/>
    <w:rsid w:val="00183461"/>
    <w:rsid w:val="00183D78"/>
    <w:rsid w:val="00184352"/>
    <w:rsid w:val="00184E1F"/>
    <w:rsid w:val="001855F0"/>
    <w:rsid w:val="00185973"/>
    <w:rsid w:val="00186145"/>
    <w:rsid w:val="0018672B"/>
    <w:rsid w:val="001874AB"/>
    <w:rsid w:val="00187811"/>
    <w:rsid w:val="001905DA"/>
    <w:rsid w:val="00190722"/>
    <w:rsid w:val="0019084C"/>
    <w:rsid w:val="00190A2C"/>
    <w:rsid w:val="00190B46"/>
    <w:rsid w:val="00190D5F"/>
    <w:rsid w:val="00191A08"/>
    <w:rsid w:val="00191D2D"/>
    <w:rsid w:val="00191FBD"/>
    <w:rsid w:val="0019220B"/>
    <w:rsid w:val="0019268D"/>
    <w:rsid w:val="0019285C"/>
    <w:rsid w:val="0019308C"/>
    <w:rsid w:val="00193184"/>
    <w:rsid w:val="00194403"/>
    <w:rsid w:val="001945F3"/>
    <w:rsid w:val="00194837"/>
    <w:rsid w:val="00195782"/>
    <w:rsid w:val="00196765"/>
    <w:rsid w:val="00196769"/>
    <w:rsid w:val="00196C5C"/>
    <w:rsid w:val="0019795B"/>
    <w:rsid w:val="00197967"/>
    <w:rsid w:val="001A0220"/>
    <w:rsid w:val="001A0F40"/>
    <w:rsid w:val="001A10C9"/>
    <w:rsid w:val="001A17B5"/>
    <w:rsid w:val="001A1B3D"/>
    <w:rsid w:val="001A2410"/>
    <w:rsid w:val="001A2624"/>
    <w:rsid w:val="001A2B61"/>
    <w:rsid w:val="001A2F36"/>
    <w:rsid w:val="001A300B"/>
    <w:rsid w:val="001A31E0"/>
    <w:rsid w:val="001A37E8"/>
    <w:rsid w:val="001A429B"/>
    <w:rsid w:val="001A4E26"/>
    <w:rsid w:val="001A599A"/>
    <w:rsid w:val="001A5C9A"/>
    <w:rsid w:val="001A6695"/>
    <w:rsid w:val="001A69C5"/>
    <w:rsid w:val="001A71B5"/>
    <w:rsid w:val="001A76EB"/>
    <w:rsid w:val="001A79D4"/>
    <w:rsid w:val="001B0484"/>
    <w:rsid w:val="001B095F"/>
    <w:rsid w:val="001B1EEC"/>
    <w:rsid w:val="001B203E"/>
    <w:rsid w:val="001B25B3"/>
    <w:rsid w:val="001B2A4A"/>
    <w:rsid w:val="001B2B70"/>
    <w:rsid w:val="001B3878"/>
    <w:rsid w:val="001B3C5F"/>
    <w:rsid w:val="001B3D91"/>
    <w:rsid w:val="001B43C1"/>
    <w:rsid w:val="001B5247"/>
    <w:rsid w:val="001B5F93"/>
    <w:rsid w:val="001B6223"/>
    <w:rsid w:val="001B6905"/>
    <w:rsid w:val="001C0591"/>
    <w:rsid w:val="001C20ED"/>
    <w:rsid w:val="001C2209"/>
    <w:rsid w:val="001C28F5"/>
    <w:rsid w:val="001C489F"/>
    <w:rsid w:val="001C498A"/>
    <w:rsid w:val="001C4CB1"/>
    <w:rsid w:val="001C4E64"/>
    <w:rsid w:val="001C5081"/>
    <w:rsid w:val="001C5211"/>
    <w:rsid w:val="001C5289"/>
    <w:rsid w:val="001C6A03"/>
    <w:rsid w:val="001C7819"/>
    <w:rsid w:val="001C7B1F"/>
    <w:rsid w:val="001D0479"/>
    <w:rsid w:val="001D0CA9"/>
    <w:rsid w:val="001D110F"/>
    <w:rsid w:val="001D1695"/>
    <w:rsid w:val="001D17A2"/>
    <w:rsid w:val="001D312E"/>
    <w:rsid w:val="001D3A8E"/>
    <w:rsid w:val="001D3E00"/>
    <w:rsid w:val="001D5887"/>
    <w:rsid w:val="001D5995"/>
    <w:rsid w:val="001D5E61"/>
    <w:rsid w:val="001D6F0B"/>
    <w:rsid w:val="001D71A4"/>
    <w:rsid w:val="001D7412"/>
    <w:rsid w:val="001D7938"/>
    <w:rsid w:val="001D7D65"/>
    <w:rsid w:val="001D7F64"/>
    <w:rsid w:val="001E000F"/>
    <w:rsid w:val="001E097C"/>
    <w:rsid w:val="001E121D"/>
    <w:rsid w:val="001E1352"/>
    <w:rsid w:val="001E1A75"/>
    <w:rsid w:val="001E1BBF"/>
    <w:rsid w:val="001E2126"/>
    <w:rsid w:val="001E22DD"/>
    <w:rsid w:val="001E2BB7"/>
    <w:rsid w:val="001E37BA"/>
    <w:rsid w:val="001E3F4A"/>
    <w:rsid w:val="001E5ED5"/>
    <w:rsid w:val="001E69D0"/>
    <w:rsid w:val="001E6D0E"/>
    <w:rsid w:val="001F0AF5"/>
    <w:rsid w:val="001F0EC4"/>
    <w:rsid w:val="001F0F8F"/>
    <w:rsid w:val="001F0FED"/>
    <w:rsid w:val="001F1076"/>
    <w:rsid w:val="001F257C"/>
    <w:rsid w:val="001F2D58"/>
    <w:rsid w:val="001F3A5F"/>
    <w:rsid w:val="001F455D"/>
    <w:rsid w:val="001F464E"/>
    <w:rsid w:val="001F4725"/>
    <w:rsid w:val="001F58C2"/>
    <w:rsid w:val="001F5BEC"/>
    <w:rsid w:val="001F5CEA"/>
    <w:rsid w:val="001F5E75"/>
    <w:rsid w:val="001F6AC1"/>
    <w:rsid w:val="001F6D7B"/>
    <w:rsid w:val="001F7021"/>
    <w:rsid w:val="001F7692"/>
    <w:rsid w:val="001F76E5"/>
    <w:rsid w:val="001F7F07"/>
    <w:rsid w:val="00200BF0"/>
    <w:rsid w:val="00200CCB"/>
    <w:rsid w:val="00201509"/>
    <w:rsid w:val="00202058"/>
    <w:rsid w:val="002027FB"/>
    <w:rsid w:val="0020296B"/>
    <w:rsid w:val="002034BD"/>
    <w:rsid w:val="002036EB"/>
    <w:rsid w:val="0020401B"/>
    <w:rsid w:val="002042D3"/>
    <w:rsid w:val="002046D6"/>
    <w:rsid w:val="002060E3"/>
    <w:rsid w:val="002067EA"/>
    <w:rsid w:val="00206BD5"/>
    <w:rsid w:val="00207822"/>
    <w:rsid w:val="002105FE"/>
    <w:rsid w:val="00210F17"/>
    <w:rsid w:val="0021131A"/>
    <w:rsid w:val="002116EB"/>
    <w:rsid w:val="00211F63"/>
    <w:rsid w:val="00212418"/>
    <w:rsid w:val="00212682"/>
    <w:rsid w:val="002131A5"/>
    <w:rsid w:val="002132CB"/>
    <w:rsid w:val="00213860"/>
    <w:rsid w:val="0021443A"/>
    <w:rsid w:val="002144B5"/>
    <w:rsid w:val="00214578"/>
    <w:rsid w:val="00215388"/>
    <w:rsid w:val="00215C4F"/>
    <w:rsid w:val="00215D66"/>
    <w:rsid w:val="0021649A"/>
    <w:rsid w:val="0021701A"/>
    <w:rsid w:val="002172EC"/>
    <w:rsid w:val="00220237"/>
    <w:rsid w:val="00220308"/>
    <w:rsid w:val="00220D69"/>
    <w:rsid w:val="00222592"/>
    <w:rsid w:val="002230A9"/>
    <w:rsid w:val="0022314F"/>
    <w:rsid w:val="00223189"/>
    <w:rsid w:val="00224E3C"/>
    <w:rsid w:val="00225D51"/>
    <w:rsid w:val="002260D3"/>
    <w:rsid w:val="00227EF6"/>
    <w:rsid w:val="002300CE"/>
    <w:rsid w:val="0023080C"/>
    <w:rsid w:val="00231F88"/>
    <w:rsid w:val="002320A6"/>
    <w:rsid w:val="00232191"/>
    <w:rsid w:val="002328E6"/>
    <w:rsid w:val="00232921"/>
    <w:rsid w:val="00232986"/>
    <w:rsid w:val="002332D4"/>
    <w:rsid w:val="00233788"/>
    <w:rsid w:val="00233934"/>
    <w:rsid w:val="002343E4"/>
    <w:rsid w:val="002348B9"/>
    <w:rsid w:val="00234AA3"/>
    <w:rsid w:val="00234F40"/>
    <w:rsid w:val="002356AC"/>
    <w:rsid w:val="0023594F"/>
    <w:rsid w:val="00235C6A"/>
    <w:rsid w:val="002362D2"/>
    <w:rsid w:val="002364B2"/>
    <w:rsid w:val="00236E0E"/>
    <w:rsid w:val="00236FC4"/>
    <w:rsid w:val="00237191"/>
    <w:rsid w:val="002377ED"/>
    <w:rsid w:val="00237BC2"/>
    <w:rsid w:val="00237E56"/>
    <w:rsid w:val="002408A2"/>
    <w:rsid w:val="00240E50"/>
    <w:rsid w:val="00241F68"/>
    <w:rsid w:val="00241F6F"/>
    <w:rsid w:val="002425A4"/>
    <w:rsid w:val="00242AD9"/>
    <w:rsid w:val="0024321C"/>
    <w:rsid w:val="00243355"/>
    <w:rsid w:val="00243DD6"/>
    <w:rsid w:val="002442E6"/>
    <w:rsid w:val="00244AAA"/>
    <w:rsid w:val="00244D55"/>
    <w:rsid w:val="00244E74"/>
    <w:rsid w:val="00245362"/>
    <w:rsid w:val="00245930"/>
    <w:rsid w:val="0024614F"/>
    <w:rsid w:val="0024692D"/>
    <w:rsid w:val="0024697F"/>
    <w:rsid w:val="00246C09"/>
    <w:rsid w:val="002506CD"/>
    <w:rsid w:val="00250B30"/>
    <w:rsid w:val="00251B2A"/>
    <w:rsid w:val="00252879"/>
    <w:rsid w:val="00253ADC"/>
    <w:rsid w:val="00254109"/>
    <w:rsid w:val="002542F7"/>
    <w:rsid w:val="0025490C"/>
    <w:rsid w:val="00254A78"/>
    <w:rsid w:val="00254FDE"/>
    <w:rsid w:val="00255C08"/>
    <w:rsid w:val="00256859"/>
    <w:rsid w:val="002569CD"/>
    <w:rsid w:val="00256A8F"/>
    <w:rsid w:val="00256D54"/>
    <w:rsid w:val="00256DAE"/>
    <w:rsid w:val="00260BD7"/>
    <w:rsid w:val="002611C7"/>
    <w:rsid w:val="00261295"/>
    <w:rsid w:val="00261B2E"/>
    <w:rsid w:val="00261C1F"/>
    <w:rsid w:val="00261E4C"/>
    <w:rsid w:val="0026240B"/>
    <w:rsid w:val="002630F8"/>
    <w:rsid w:val="0026379B"/>
    <w:rsid w:val="00263DE4"/>
    <w:rsid w:val="00263EE4"/>
    <w:rsid w:val="0026446F"/>
    <w:rsid w:val="00264588"/>
    <w:rsid w:val="0026465E"/>
    <w:rsid w:val="00264723"/>
    <w:rsid w:val="0026476D"/>
    <w:rsid w:val="002648F4"/>
    <w:rsid w:val="00264EE1"/>
    <w:rsid w:val="002650CF"/>
    <w:rsid w:val="00265FEE"/>
    <w:rsid w:val="00266201"/>
    <w:rsid w:val="002662D0"/>
    <w:rsid w:val="00266801"/>
    <w:rsid w:val="002668D9"/>
    <w:rsid w:val="00266B6F"/>
    <w:rsid w:val="00266E96"/>
    <w:rsid w:val="00266EE0"/>
    <w:rsid w:val="00267684"/>
    <w:rsid w:val="00270A7D"/>
    <w:rsid w:val="00270ACD"/>
    <w:rsid w:val="00271077"/>
    <w:rsid w:val="0027218A"/>
    <w:rsid w:val="00272D1E"/>
    <w:rsid w:val="00273444"/>
    <w:rsid w:val="002739C6"/>
    <w:rsid w:val="00273AC6"/>
    <w:rsid w:val="00273E1B"/>
    <w:rsid w:val="0027520B"/>
    <w:rsid w:val="002757F2"/>
    <w:rsid w:val="00275FA5"/>
    <w:rsid w:val="00276213"/>
    <w:rsid w:val="00276247"/>
    <w:rsid w:val="00276B21"/>
    <w:rsid w:val="00276DBC"/>
    <w:rsid w:val="00276F42"/>
    <w:rsid w:val="00277953"/>
    <w:rsid w:val="002808B3"/>
    <w:rsid w:val="00280BD1"/>
    <w:rsid w:val="00280D0C"/>
    <w:rsid w:val="002811B1"/>
    <w:rsid w:val="002815FC"/>
    <w:rsid w:val="00281B1D"/>
    <w:rsid w:val="00281E58"/>
    <w:rsid w:val="00282A6A"/>
    <w:rsid w:val="00282C0B"/>
    <w:rsid w:val="00282E18"/>
    <w:rsid w:val="00282FC1"/>
    <w:rsid w:val="00283728"/>
    <w:rsid w:val="00283D0B"/>
    <w:rsid w:val="002851DD"/>
    <w:rsid w:val="00285BA9"/>
    <w:rsid w:val="00286E8E"/>
    <w:rsid w:val="0028782E"/>
    <w:rsid w:val="00287937"/>
    <w:rsid w:val="00290152"/>
    <w:rsid w:val="0029062C"/>
    <w:rsid w:val="00290C9F"/>
    <w:rsid w:val="002913A0"/>
    <w:rsid w:val="00292582"/>
    <w:rsid w:val="002927F0"/>
    <w:rsid w:val="002935EB"/>
    <w:rsid w:val="00293DF2"/>
    <w:rsid w:val="0029404A"/>
    <w:rsid w:val="00294DCA"/>
    <w:rsid w:val="00294FE9"/>
    <w:rsid w:val="00295BA9"/>
    <w:rsid w:val="002974EB"/>
    <w:rsid w:val="002975F4"/>
    <w:rsid w:val="002979DF"/>
    <w:rsid w:val="00297B9E"/>
    <w:rsid w:val="002A256B"/>
    <w:rsid w:val="002A2A84"/>
    <w:rsid w:val="002A2ED1"/>
    <w:rsid w:val="002A2FB1"/>
    <w:rsid w:val="002A3835"/>
    <w:rsid w:val="002A3B12"/>
    <w:rsid w:val="002A43C2"/>
    <w:rsid w:val="002A5290"/>
    <w:rsid w:val="002A52A9"/>
    <w:rsid w:val="002A5CD6"/>
    <w:rsid w:val="002A656B"/>
    <w:rsid w:val="002A6591"/>
    <w:rsid w:val="002A6E87"/>
    <w:rsid w:val="002A6EDD"/>
    <w:rsid w:val="002A77F6"/>
    <w:rsid w:val="002A797E"/>
    <w:rsid w:val="002B02D3"/>
    <w:rsid w:val="002B039B"/>
    <w:rsid w:val="002B0424"/>
    <w:rsid w:val="002B0BDD"/>
    <w:rsid w:val="002B0FD1"/>
    <w:rsid w:val="002B1B61"/>
    <w:rsid w:val="002B258A"/>
    <w:rsid w:val="002B27E1"/>
    <w:rsid w:val="002B2BAD"/>
    <w:rsid w:val="002B3214"/>
    <w:rsid w:val="002B32A8"/>
    <w:rsid w:val="002B47BF"/>
    <w:rsid w:val="002B4DF6"/>
    <w:rsid w:val="002B59AA"/>
    <w:rsid w:val="002B5EAA"/>
    <w:rsid w:val="002B6362"/>
    <w:rsid w:val="002C0AD7"/>
    <w:rsid w:val="002C233B"/>
    <w:rsid w:val="002C287B"/>
    <w:rsid w:val="002C4484"/>
    <w:rsid w:val="002C48D5"/>
    <w:rsid w:val="002C4A09"/>
    <w:rsid w:val="002C4BC2"/>
    <w:rsid w:val="002C4CC0"/>
    <w:rsid w:val="002C5144"/>
    <w:rsid w:val="002C55AA"/>
    <w:rsid w:val="002C5EE6"/>
    <w:rsid w:val="002C6CC4"/>
    <w:rsid w:val="002D0F15"/>
    <w:rsid w:val="002D12AD"/>
    <w:rsid w:val="002D1C5C"/>
    <w:rsid w:val="002D1E46"/>
    <w:rsid w:val="002D26E7"/>
    <w:rsid w:val="002D2DF1"/>
    <w:rsid w:val="002D2EB8"/>
    <w:rsid w:val="002D3260"/>
    <w:rsid w:val="002D48A7"/>
    <w:rsid w:val="002D490F"/>
    <w:rsid w:val="002D5049"/>
    <w:rsid w:val="002D5DD4"/>
    <w:rsid w:val="002D66B5"/>
    <w:rsid w:val="002D6945"/>
    <w:rsid w:val="002D7520"/>
    <w:rsid w:val="002D7F63"/>
    <w:rsid w:val="002E0BB4"/>
    <w:rsid w:val="002E0C0D"/>
    <w:rsid w:val="002E12C2"/>
    <w:rsid w:val="002E142D"/>
    <w:rsid w:val="002E2120"/>
    <w:rsid w:val="002E2B83"/>
    <w:rsid w:val="002E381B"/>
    <w:rsid w:val="002E3B2A"/>
    <w:rsid w:val="002E3B57"/>
    <w:rsid w:val="002E3F1E"/>
    <w:rsid w:val="002E4137"/>
    <w:rsid w:val="002E42CB"/>
    <w:rsid w:val="002E4974"/>
    <w:rsid w:val="002E4C53"/>
    <w:rsid w:val="002E4C74"/>
    <w:rsid w:val="002E4D53"/>
    <w:rsid w:val="002E4E5D"/>
    <w:rsid w:val="002E595B"/>
    <w:rsid w:val="002E66CC"/>
    <w:rsid w:val="002E6E79"/>
    <w:rsid w:val="002F0CC2"/>
    <w:rsid w:val="002F1232"/>
    <w:rsid w:val="002F12CF"/>
    <w:rsid w:val="002F1656"/>
    <w:rsid w:val="002F241A"/>
    <w:rsid w:val="002F2512"/>
    <w:rsid w:val="002F29C1"/>
    <w:rsid w:val="002F31DA"/>
    <w:rsid w:val="002F362E"/>
    <w:rsid w:val="002F48E3"/>
    <w:rsid w:val="002F6256"/>
    <w:rsid w:val="002F637D"/>
    <w:rsid w:val="002F659F"/>
    <w:rsid w:val="002F6687"/>
    <w:rsid w:val="002F686D"/>
    <w:rsid w:val="002F69C0"/>
    <w:rsid w:val="002F6FC9"/>
    <w:rsid w:val="003016B7"/>
    <w:rsid w:val="003018EF"/>
    <w:rsid w:val="003019CD"/>
    <w:rsid w:val="003020E4"/>
    <w:rsid w:val="00302FE7"/>
    <w:rsid w:val="00303861"/>
    <w:rsid w:val="00303DF8"/>
    <w:rsid w:val="00304FA3"/>
    <w:rsid w:val="00305A63"/>
    <w:rsid w:val="0030637E"/>
    <w:rsid w:val="00306822"/>
    <w:rsid w:val="00306AE7"/>
    <w:rsid w:val="00306D24"/>
    <w:rsid w:val="003070D3"/>
    <w:rsid w:val="003077E3"/>
    <w:rsid w:val="00310CFC"/>
    <w:rsid w:val="00310E21"/>
    <w:rsid w:val="00310E38"/>
    <w:rsid w:val="00313924"/>
    <w:rsid w:val="00313FC2"/>
    <w:rsid w:val="003157BD"/>
    <w:rsid w:val="00315BCC"/>
    <w:rsid w:val="00316313"/>
    <w:rsid w:val="0031651A"/>
    <w:rsid w:val="0031656C"/>
    <w:rsid w:val="00317DD4"/>
    <w:rsid w:val="003205A8"/>
    <w:rsid w:val="00320822"/>
    <w:rsid w:val="00320EAA"/>
    <w:rsid w:val="00321014"/>
    <w:rsid w:val="00321186"/>
    <w:rsid w:val="00321432"/>
    <w:rsid w:val="003214CD"/>
    <w:rsid w:val="00321B84"/>
    <w:rsid w:val="00321ECB"/>
    <w:rsid w:val="00322024"/>
    <w:rsid w:val="00322065"/>
    <w:rsid w:val="00323A02"/>
    <w:rsid w:val="00323F77"/>
    <w:rsid w:val="0032419F"/>
    <w:rsid w:val="00324548"/>
    <w:rsid w:val="0032461C"/>
    <w:rsid w:val="00325384"/>
    <w:rsid w:val="00325839"/>
    <w:rsid w:val="00325ACE"/>
    <w:rsid w:val="0032682C"/>
    <w:rsid w:val="00326BE2"/>
    <w:rsid w:val="00326BFE"/>
    <w:rsid w:val="00326FC6"/>
    <w:rsid w:val="003272B0"/>
    <w:rsid w:val="00330020"/>
    <w:rsid w:val="0033097C"/>
    <w:rsid w:val="00330AB8"/>
    <w:rsid w:val="00331EAF"/>
    <w:rsid w:val="003322A5"/>
    <w:rsid w:val="0033252C"/>
    <w:rsid w:val="003328B8"/>
    <w:rsid w:val="00332901"/>
    <w:rsid w:val="00333C85"/>
    <w:rsid w:val="00334179"/>
    <w:rsid w:val="00334567"/>
    <w:rsid w:val="00334713"/>
    <w:rsid w:val="00334FDF"/>
    <w:rsid w:val="00335E0B"/>
    <w:rsid w:val="00337CED"/>
    <w:rsid w:val="00340135"/>
    <w:rsid w:val="003405E2"/>
    <w:rsid w:val="00341489"/>
    <w:rsid w:val="00341E2F"/>
    <w:rsid w:val="0034239C"/>
    <w:rsid w:val="003426DA"/>
    <w:rsid w:val="00342704"/>
    <w:rsid w:val="00342F25"/>
    <w:rsid w:val="00343D95"/>
    <w:rsid w:val="00343E05"/>
    <w:rsid w:val="00343FEC"/>
    <w:rsid w:val="00344AA8"/>
    <w:rsid w:val="003451CF"/>
    <w:rsid w:val="00345BF3"/>
    <w:rsid w:val="00345DDC"/>
    <w:rsid w:val="003460A1"/>
    <w:rsid w:val="003463E6"/>
    <w:rsid w:val="00346666"/>
    <w:rsid w:val="00346E80"/>
    <w:rsid w:val="00346FBF"/>
    <w:rsid w:val="00347D09"/>
    <w:rsid w:val="00350F5C"/>
    <w:rsid w:val="003510AF"/>
    <w:rsid w:val="003516FF"/>
    <w:rsid w:val="00352CE7"/>
    <w:rsid w:val="00353EE7"/>
    <w:rsid w:val="00354453"/>
    <w:rsid w:val="0035447C"/>
    <w:rsid w:val="0035469A"/>
    <w:rsid w:val="00354E7F"/>
    <w:rsid w:val="00355D11"/>
    <w:rsid w:val="00355DA5"/>
    <w:rsid w:val="00356C59"/>
    <w:rsid w:val="003573C2"/>
    <w:rsid w:val="003574CC"/>
    <w:rsid w:val="00357A45"/>
    <w:rsid w:val="00357A73"/>
    <w:rsid w:val="00357AC0"/>
    <w:rsid w:val="0036002E"/>
    <w:rsid w:val="00360302"/>
    <w:rsid w:val="003605EA"/>
    <w:rsid w:val="0036156E"/>
    <w:rsid w:val="00361E22"/>
    <w:rsid w:val="00362305"/>
    <w:rsid w:val="0036301D"/>
    <w:rsid w:val="003631AE"/>
    <w:rsid w:val="00363FDD"/>
    <w:rsid w:val="00364B36"/>
    <w:rsid w:val="00365303"/>
    <w:rsid w:val="003656AB"/>
    <w:rsid w:val="00365954"/>
    <w:rsid w:val="00365EEA"/>
    <w:rsid w:val="003662A8"/>
    <w:rsid w:val="00367086"/>
    <w:rsid w:val="00367313"/>
    <w:rsid w:val="0036787F"/>
    <w:rsid w:val="00371BEC"/>
    <w:rsid w:val="00371F5F"/>
    <w:rsid w:val="00372163"/>
    <w:rsid w:val="0037236A"/>
    <w:rsid w:val="003725E9"/>
    <w:rsid w:val="0037281E"/>
    <w:rsid w:val="003728FC"/>
    <w:rsid w:val="00373A69"/>
    <w:rsid w:val="00374027"/>
    <w:rsid w:val="00375829"/>
    <w:rsid w:val="00375E1E"/>
    <w:rsid w:val="003761ED"/>
    <w:rsid w:val="003763BF"/>
    <w:rsid w:val="00376614"/>
    <w:rsid w:val="0037671D"/>
    <w:rsid w:val="003776CC"/>
    <w:rsid w:val="003776DF"/>
    <w:rsid w:val="0037792D"/>
    <w:rsid w:val="003826FE"/>
    <w:rsid w:val="0038276A"/>
    <w:rsid w:val="0038286E"/>
    <w:rsid w:val="00382CF1"/>
    <w:rsid w:val="00382FFE"/>
    <w:rsid w:val="00383C8A"/>
    <w:rsid w:val="00383CF7"/>
    <w:rsid w:val="00385E30"/>
    <w:rsid w:val="00386154"/>
    <w:rsid w:val="0038628A"/>
    <w:rsid w:val="003864D8"/>
    <w:rsid w:val="0038690A"/>
    <w:rsid w:val="00386B6B"/>
    <w:rsid w:val="003871BA"/>
    <w:rsid w:val="00387345"/>
    <w:rsid w:val="00387574"/>
    <w:rsid w:val="00387B4E"/>
    <w:rsid w:val="00390008"/>
    <w:rsid w:val="00391396"/>
    <w:rsid w:val="00392509"/>
    <w:rsid w:val="003926FF"/>
    <w:rsid w:val="00392740"/>
    <w:rsid w:val="003927C3"/>
    <w:rsid w:val="00393898"/>
    <w:rsid w:val="0039427B"/>
    <w:rsid w:val="00394586"/>
    <w:rsid w:val="00394668"/>
    <w:rsid w:val="00394B04"/>
    <w:rsid w:val="00394CD2"/>
    <w:rsid w:val="0039524E"/>
    <w:rsid w:val="00395827"/>
    <w:rsid w:val="003965E2"/>
    <w:rsid w:val="00396757"/>
    <w:rsid w:val="00396EB0"/>
    <w:rsid w:val="00397F0D"/>
    <w:rsid w:val="003A07A2"/>
    <w:rsid w:val="003A0CA7"/>
    <w:rsid w:val="003A11C0"/>
    <w:rsid w:val="003A12F5"/>
    <w:rsid w:val="003A157A"/>
    <w:rsid w:val="003A170E"/>
    <w:rsid w:val="003A1B57"/>
    <w:rsid w:val="003A1C92"/>
    <w:rsid w:val="003A239A"/>
    <w:rsid w:val="003A33A4"/>
    <w:rsid w:val="003A43D1"/>
    <w:rsid w:val="003A466E"/>
    <w:rsid w:val="003A4C1E"/>
    <w:rsid w:val="003A56DD"/>
    <w:rsid w:val="003A603B"/>
    <w:rsid w:val="003A606E"/>
    <w:rsid w:val="003A664B"/>
    <w:rsid w:val="003A6845"/>
    <w:rsid w:val="003A72B8"/>
    <w:rsid w:val="003A7913"/>
    <w:rsid w:val="003A7FBB"/>
    <w:rsid w:val="003B00B3"/>
    <w:rsid w:val="003B00E7"/>
    <w:rsid w:val="003B0C94"/>
    <w:rsid w:val="003B0EE7"/>
    <w:rsid w:val="003B0F58"/>
    <w:rsid w:val="003B294C"/>
    <w:rsid w:val="003B2FDD"/>
    <w:rsid w:val="003B3128"/>
    <w:rsid w:val="003B375B"/>
    <w:rsid w:val="003B59A4"/>
    <w:rsid w:val="003B5C63"/>
    <w:rsid w:val="003B5F3D"/>
    <w:rsid w:val="003B61B1"/>
    <w:rsid w:val="003B637D"/>
    <w:rsid w:val="003B6E5F"/>
    <w:rsid w:val="003B7241"/>
    <w:rsid w:val="003B775D"/>
    <w:rsid w:val="003B78D1"/>
    <w:rsid w:val="003C046E"/>
    <w:rsid w:val="003C08E8"/>
    <w:rsid w:val="003C11EC"/>
    <w:rsid w:val="003C1A43"/>
    <w:rsid w:val="003C206E"/>
    <w:rsid w:val="003C3EDF"/>
    <w:rsid w:val="003C435C"/>
    <w:rsid w:val="003C46E8"/>
    <w:rsid w:val="003C53A4"/>
    <w:rsid w:val="003C5667"/>
    <w:rsid w:val="003C5F36"/>
    <w:rsid w:val="003C6067"/>
    <w:rsid w:val="003C6EA2"/>
    <w:rsid w:val="003C726D"/>
    <w:rsid w:val="003C7C6E"/>
    <w:rsid w:val="003D058A"/>
    <w:rsid w:val="003D0858"/>
    <w:rsid w:val="003D0CBA"/>
    <w:rsid w:val="003D14F4"/>
    <w:rsid w:val="003D1510"/>
    <w:rsid w:val="003D16FD"/>
    <w:rsid w:val="003D1864"/>
    <w:rsid w:val="003D1880"/>
    <w:rsid w:val="003D1D15"/>
    <w:rsid w:val="003D1D6E"/>
    <w:rsid w:val="003D21F6"/>
    <w:rsid w:val="003D25A9"/>
    <w:rsid w:val="003D2C1B"/>
    <w:rsid w:val="003D2F5C"/>
    <w:rsid w:val="003D3669"/>
    <w:rsid w:val="003D41F1"/>
    <w:rsid w:val="003D4FCF"/>
    <w:rsid w:val="003D520E"/>
    <w:rsid w:val="003D5522"/>
    <w:rsid w:val="003D5833"/>
    <w:rsid w:val="003D5A8A"/>
    <w:rsid w:val="003D5B06"/>
    <w:rsid w:val="003D5B74"/>
    <w:rsid w:val="003D6159"/>
    <w:rsid w:val="003D63D5"/>
    <w:rsid w:val="003D7128"/>
    <w:rsid w:val="003D76E9"/>
    <w:rsid w:val="003D778B"/>
    <w:rsid w:val="003D7858"/>
    <w:rsid w:val="003E0280"/>
    <w:rsid w:val="003E1C47"/>
    <w:rsid w:val="003E1F1A"/>
    <w:rsid w:val="003E2C62"/>
    <w:rsid w:val="003E3935"/>
    <w:rsid w:val="003E3F63"/>
    <w:rsid w:val="003E4049"/>
    <w:rsid w:val="003E4B82"/>
    <w:rsid w:val="003E4CBA"/>
    <w:rsid w:val="003E4F6B"/>
    <w:rsid w:val="003E5044"/>
    <w:rsid w:val="003E570C"/>
    <w:rsid w:val="003E5A63"/>
    <w:rsid w:val="003F018F"/>
    <w:rsid w:val="003F0BE9"/>
    <w:rsid w:val="003F0E42"/>
    <w:rsid w:val="003F2276"/>
    <w:rsid w:val="003F2A57"/>
    <w:rsid w:val="003F2AB0"/>
    <w:rsid w:val="003F2DD1"/>
    <w:rsid w:val="003F3B2E"/>
    <w:rsid w:val="003F56C7"/>
    <w:rsid w:val="003F57E3"/>
    <w:rsid w:val="003F5A26"/>
    <w:rsid w:val="003F6479"/>
    <w:rsid w:val="003F6DC9"/>
    <w:rsid w:val="003F7190"/>
    <w:rsid w:val="003F7379"/>
    <w:rsid w:val="004000C8"/>
    <w:rsid w:val="00400171"/>
    <w:rsid w:val="004002C3"/>
    <w:rsid w:val="00400691"/>
    <w:rsid w:val="00400767"/>
    <w:rsid w:val="004017C8"/>
    <w:rsid w:val="004029AE"/>
    <w:rsid w:val="004029D8"/>
    <w:rsid w:val="004034BE"/>
    <w:rsid w:val="004037FD"/>
    <w:rsid w:val="004042A5"/>
    <w:rsid w:val="0040437F"/>
    <w:rsid w:val="0040473C"/>
    <w:rsid w:val="00405C13"/>
    <w:rsid w:val="00405CB4"/>
    <w:rsid w:val="00405FF5"/>
    <w:rsid w:val="0040631A"/>
    <w:rsid w:val="00406C07"/>
    <w:rsid w:val="004073CD"/>
    <w:rsid w:val="00410536"/>
    <w:rsid w:val="00410BC6"/>
    <w:rsid w:val="00411455"/>
    <w:rsid w:val="00411541"/>
    <w:rsid w:val="0041194E"/>
    <w:rsid w:val="0041249C"/>
    <w:rsid w:val="00412E12"/>
    <w:rsid w:val="004130A7"/>
    <w:rsid w:val="00413D80"/>
    <w:rsid w:val="00414332"/>
    <w:rsid w:val="0041450C"/>
    <w:rsid w:val="00414644"/>
    <w:rsid w:val="00414C7F"/>
    <w:rsid w:val="00415BB4"/>
    <w:rsid w:val="00415E8B"/>
    <w:rsid w:val="00416355"/>
    <w:rsid w:val="00416441"/>
    <w:rsid w:val="00416D06"/>
    <w:rsid w:val="004172FE"/>
    <w:rsid w:val="004177D8"/>
    <w:rsid w:val="00421352"/>
    <w:rsid w:val="00421711"/>
    <w:rsid w:val="004219E9"/>
    <w:rsid w:val="00421C8A"/>
    <w:rsid w:val="0042226D"/>
    <w:rsid w:val="00422643"/>
    <w:rsid w:val="00422CD8"/>
    <w:rsid w:val="00423706"/>
    <w:rsid w:val="004238F6"/>
    <w:rsid w:val="00423EB6"/>
    <w:rsid w:val="0042464B"/>
    <w:rsid w:val="00424A72"/>
    <w:rsid w:val="0042523C"/>
    <w:rsid w:val="00425246"/>
    <w:rsid w:val="004257A3"/>
    <w:rsid w:val="00425891"/>
    <w:rsid w:val="00425E17"/>
    <w:rsid w:val="00425F58"/>
    <w:rsid w:val="00425FAC"/>
    <w:rsid w:val="004269AE"/>
    <w:rsid w:val="00427048"/>
    <w:rsid w:val="004272FB"/>
    <w:rsid w:val="00427584"/>
    <w:rsid w:val="00427C0A"/>
    <w:rsid w:val="00427C1D"/>
    <w:rsid w:val="00427C63"/>
    <w:rsid w:val="00430297"/>
    <w:rsid w:val="00431215"/>
    <w:rsid w:val="004319FE"/>
    <w:rsid w:val="00432577"/>
    <w:rsid w:val="0043305D"/>
    <w:rsid w:val="00433E03"/>
    <w:rsid w:val="00433E4A"/>
    <w:rsid w:val="00434BBF"/>
    <w:rsid w:val="004350D1"/>
    <w:rsid w:val="00435756"/>
    <w:rsid w:val="00435ABB"/>
    <w:rsid w:val="00436830"/>
    <w:rsid w:val="00436D10"/>
    <w:rsid w:val="0044015D"/>
    <w:rsid w:val="004414CD"/>
    <w:rsid w:val="004418D9"/>
    <w:rsid w:val="00442234"/>
    <w:rsid w:val="00442258"/>
    <w:rsid w:val="004423B5"/>
    <w:rsid w:val="004425F6"/>
    <w:rsid w:val="004430F0"/>
    <w:rsid w:val="004439F4"/>
    <w:rsid w:val="00444118"/>
    <w:rsid w:val="0044447F"/>
    <w:rsid w:val="00444A58"/>
    <w:rsid w:val="00444D0C"/>
    <w:rsid w:val="00444EC9"/>
    <w:rsid w:val="004456BE"/>
    <w:rsid w:val="00445F8F"/>
    <w:rsid w:val="00446A0A"/>
    <w:rsid w:val="00447387"/>
    <w:rsid w:val="0044758D"/>
    <w:rsid w:val="00450568"/>
    <w:rsid w:val="00450680"/>
    <w:rsid w:val="0045106D"/>
    <w:rsid w:val="00451188"/>
    <w:rsid w:val="00451234"/>
    <w:rsid w:val="00451595"/>
    <w:rsid w:val="00452768"/>
    <w:rsid w:val="0045343B"/>
    <w:rsid w:val="00454202"/>
    <w:rsid w:val="00454436"/>
    <w:rsid w:val="00456349"/>
    <w:rsid w:val="004565B3"/>
    <w:rsid w:val="004566C0"/>
    <w:rsid w:val="0045707C"/>
    <w:rsid w:val="0046030D"/>
    <w:rsid w:val="00460CB7"/>
    <w:rsid w:val="0046164D"/>
    <w:rsid w:val="00461BD2"/>
    <w:rsid w:val="00461EC8"/>
    <w:rsid w:val="004621AB"/>
    <w:rsid w:val="0046235C"/>
    <w:rsid w:val="004625BA"/>
    <w:rsid w:val="004629BB"/>
    <w:rsid w:val="00462E20"/>
    <w:rsid w:val="00462F21"/>
    <w:rsid w:val="004635B5"/>
    <w:rsid w:val="004638FA"/>
    <w:rsid w:val="00463FDB"/>
    <w:rsid w:val="0046440A"/>
    <w:rsid w:val="004645F2"/>
    <w:rsid w:val="00464783"/>
    <w:rsid w:val="004658C8"/>
    <w:rsid w:val="00465951"/>
    <w:rsid w:val="00465E6B"/>
    <w:rsid w:val="004666E1"/>
    <w:rsid w:val="00466A2F"/>
    <w:rsid w:val="00466E48"/>
    <w:rsid w:val="00470601"/>
    <w:rsid w:val="004715E3"/>
    <w:rsid w:val="00471742"/>
    <w:rsid w:val="0047176A"/>
    <w:rsid w:val="004731A5"/>
    <w:rsid w:val="004739FC"/>
    <w:rsid w:val="004743C6"/>
    <w:rsid w:val="00474752"/>
    <w:rsid w:val="00475984"/>
    <w:rsid w:val="00475D0D"/>
    <w:rsid w:val="00475F00"/>
    <w:rsid w:val="0047619D"/>
    <w:rsid w:val="004762BC"/>
    <w:rsid w:val="00476301"/>
    <w:rsid w:val="00477AB0"/>
    <w:rsid w:val="00477C8D"/>
    <w:rsid w:val="00477F2F"/>
    <w:rsid w:val="00482587"/>
    <w:rsid w:val="00482BC9"/>
    <w:rsid w:val="00482E19"/>
    <w:rsid w:val="00482E4B"/>
    <w:rsid w:val="00483136"/>
    <w:rsid w:val="0048361A"/>
    <w:rsid w:val="00484EB8"/>
    <w:rsid w:val="00484F48"/>
    <w:rsid w:val="00486183"/>
    <w:rsid w:val="00486195"/>
    <w:rsid w:val="004902EC"/>
    <w:rsid w:val="00490BF0"/>
    <w:rsid w:val="004910F9"/>
    <w:rsid w:val="00491347"/>
    <w:rsid w:val="00492634"/>
    <w:rsid w:val="004935BE"/>
    <w:rsid w:val="0049362A"/>
    <w:rsid w:val="00493E69"/>
    <w:rsid w:val="00494468"/>
    <w:rsid w:val="00495F01"/>
    <w:rsid w:val="00496445"/>
    <w:rsid w:val="0049686D"/>
    <w:rsid w:val="00496D0E"/>
    <w:rsid w:val="004976E1"/>
    <w:rsid w:val="004A1F2C"/>
    <w:rsid w:val="004A2288"/>
    <w:rsid w:val="004A3874"/>
    <w:rsid w:val="004A3A02"/>
    <w:rsid w:val="004A3B97"/>
    <w:rsid w:val="004A43EB"/>
    <w:rsid w:val="004A4736"/>
    <w:rsid w:val="004A51C6"/>
    <w:rsid w:val="004A5680"/>
    <w:rsid w:val="004A6685"/>
    <w:rsid w:val="004A7D61"/>
    <w:rsid w:val="004B1E8B"/>
    <w:rsid w:val="004B23E5"/>
    <w:rsid w:val="004B241B"/>
    <w:rsid w:val="004B29DA"/>
    <w:rsid w:val="004B3058"/>
    <w:rsid w:val="004B3181"/>
    <w:rsid w:val="004B3B1F"/>
    <w:rsid w:val="004B3BB0"/>
    <w:rsid w:val="004B3F2B"/>
    <w:rsid w:val="004B3FB1"/>
    <w:rsid w:val="004B4A8C"/>
    <w:rsid w:val="004B4B7E"/>
    <w:rsid w:val="004B5781"/>
    <w:rsid w:val="004B5898"/>
    <w:rsid w:val="004B5AF7"/>
    <w:rsid w:val="004B6585"/>
    <w:rsid w:val="004B7E23"/>
    <w:rsid w:val="004C007D"/>
    <w:rsid w:val="004C0144"/>
    <w:rsid w:val="004C09C1"/>
    <w:rsid w:val="004C0EFB"/>
    <w:rsid w:val="004C10F4"/>
    <w:rsid w:val="004C1815"/>
    <w:rsid w:val="004C1CE2"/>
    <w:rsid w:val="004C26B6"/>
    <w:rsid w:val="004C2A7C"/>
    <w:rsid w:val="004C2AE7"/>
    <w:rsid w:val="004C2B55"/>
    <w:rsid w:val="004C310F"/>
    <w:rsid w:val="004C399A"/>
    <w:rsid w:val="004C427B"/>
    <w:rsid w:val="004C43DE"/>
    <w:rsid w:val="004C46B9"/>
    <w:rsid w:val="004C54F0"/>
    <w:rsid w:val="004C5802"/>
    <w:rsid w:val="004C63BF"/>
    <w:rsid w:val="004C690D"/>
    <w:rsid w:val="004C6FC0"/>
    <w:rsid w:val="004C7234"/>
    <w:rsid w:val="004C7B5D"/>
    <w:rsid w:val="004C7E42"/>
    <w:rsid w:val="004D0B52"/>
    <w:rsid w:val="004D17AF"/>
    <w:rsid w:val="004D1E6A"/>
    <w:rsid w:val="004D24B2"/>
    <w:rsid w:val="004D29F0"/>
    <w:rsid w:val="004D3095"/>
    <w:rsid w:val="004D449F"/>
    <w:rsid w:val="004D4F46"/>
    <w:rsid w:val="004D4F68"/>
    <w:rsid w:val="004D677F"/>
    <w:rsid w:val="004D6AFE"/>
    <w:rsid w:val="004D6B57"/>
    <w:rsid w:val="004D7A48"/>
    <w:rsid w:val="004E0323"/>
    <w:rsid w:val="004E1EDC"/>
    <w:rsid w:val="004E2138"/>
    <w:rsid w:val="004E27F6"/>
    <w:rsid w:val="004E2EAD"/>
    <w:rsid w:val="004E3807"/>
    <w:rsid w:val="004E3F9B"/>
    <w:rsid w:val="004E3FCF"/>
    <w:rsid w:val="004E3FDA"/>
    <w:rsid w:val="004E49D2"/>
    <w:rsid w:val="004E5B30"/>
    <w:rsid w:val="004E60D5"/>
    <w:rsid w:val="004E63AC"/>
    <w:rsid w:val="004E6A32"/>
    <w:rsid w:val="004E6AB8"/>
    <w:rsid w:val="004E6B3F"/>
    <w:rsid w:val="004E6F2A"/>
    <w:rsid w:val="004E74F8"/>
    <w:rsid w:val="004E7B4D"/>
    <w:rsid w:val="004E7B54"/>
    <w:rsid w:val="004F0A18"/>
    <w:rsid w:val="004F0AC1"/>
    <w:rsid w:val="004F1421"/>
    <w:rsid w:val="004F185B"/>
    <w:rsid w:val="004F1939"/>
    <w:rsid w:val="004F1B05"/>
    <w:rsid w:val="004F24CC"/>
    <w:rsid w:val="004F3651"/>
    <w:rsid w:val="004F4F03"/>
    <w:rsid w:val="004F5E18"/>
    <w:rsid w:val="004F61FA"/>
    <w:rsid w:val="004F695D"/>
    <w:rsid w:val="004F6A89"/>
    <w:rsid w:val="004F6B0A"/>
    <w:rsid w:val="005006CE"/>
    <w:rsid w:val="00500A66"/>
    <w:rsid w:val="00500FAF"/>
    <w:rsid w:val="00501074"/>
    <w:rsid w:val="00501216"/>
    <w:rsid w:val="00501255"/>
    <w:rsid w:val="00501A43"/>
    <w:rsid w:val="0050285A"/>
    <w:rsid w:val="00502B4B"/>
    <w:rsid w:val="005034FA"/>
    <w:rsid w:val="00503936"/>
    <w:rsid w:val="00504639"/>
    <w:rsid w:val="0050518C"/>
    <w:rsid w:val="005055E9"/>
    <w:rsid w:val="0050602F"/>
    <w:rsid w:val="005065DB"/>
    <w:rsid w:val="005066FA"/>
    <w:rsid w:val="0050671B"/>
    <w:rsid w:val="00507803"/>
    <w:rsid w:val="00507B7C"/>
    <w:rsid w:val="0051032B"/>
    <w:rsid w:val="005116C6"/>
    <w:rsid w:val="00511706"/>
    <w:rsid w:val="00511C5A"/>
    <w:rsid w:val="00511E80"/>
    <w:rsid w:val="00512705"/>
    <w:rsid w:val="00513290"/>
    <w:rsid w:val="00514283"/>
    <w:rsid w:val="005142A1"/>
    <w:rsid w:val="00514F9C"/>
    <w:rsid w:val="00515D6E"/>
    <w:rsid w:val="00517506"/>
    <w:rsid w:val="00517F9E"/>
    <w:rsid w:val="00520D12"/>
    <w:rsid w:val="00520D3C"/>
    <w:rsid w:val="00520FE4"/>
    <w:rsid w:val="005210F4"/>
    <w:rsid w:val="0052132B"/>
    <w:rsid w:val="0052196C"/>
    <w:rsid w:val="0052275C"/>
    <w:rsid w:val="00522E55"/>
    <w:rsid w:val="0052405C"/>
    <w:rsid w:val="00524980"/>
    <w:rsid w:val="00524BCB"/>
    <w:rsid w:val="005254D7"/>
    <w:rsid w:val="00526549"/>
    <w:rsid w:val="00526A7F"/>
    <w:rsid w:val="00526FC7"/>
    <w:rsid w:val="00530225"/>
    <w:rsid w:val="00530804"/>
    <w:rsid w:val="005308BA"/>
    <w:rsid w:val="005308C6"/>
    <w:rsid w:val="00530CD7"/>
    <w:rsid w:val="0053140B"/>
    <w:rsid w:val="005314B4"/>
    <w:rsid w:val="00531824"/>
    <w:rsid w:val="0053199D"/>
    <w:rsid w:val="005324A3"/>
    <w:rsid w:val="00532837"/>
    <w:rsid w:val="005329CB"/>
    <w:rsid w:val="00533597"/>
    <w:rsid w:val="005337BD"/>
    <w:rsid w:val="005337D5"/>
    <w:rsid w:val="00533A99"/>
    <w:rsid w:val="00533C68"/>
    <w:rsid w:val="00533DD8"/>
    <w:rsid w:val="00534411"/>
    <w:rsid w:val="0053457D"/>
    <w:rsid w:val="00534FD8"/>
    <w:rsid w:val="00535363"/>
    <w:rsid w:val="00535B47"/>
    <w:rsid w:val="005363A3"/>
    <w:rsid w:val="005368FC"/>
    <w:rsid w:val="00536B28"/>
    <w:rsid w:val="00536D96"/>
    <w:rsid w:val="0053735C"/>
    <w:rsid w:val="00537A05"/>
    <w:rsid w:val="00537D5F"/>
    <w:rsid w:val="00540963"/>
    <w:rsid w:val="005415DD"/>
    <w:rsid w:val="0054253B"/>
    <w:rsid w:val="00542A82"/>
    <w:rsid w:val="00542EFE"/>
    <w:rsid w:val="005433CB"/>
    <w:rsid w:val="00543F87"/>
    <w:rsid w:val="00543F91"/>
    <w:rsid w:val="00544152"/>
    <w:rsid w:val="005450CF"/>
    <w:rsid w:val="00545255"/>
    <w:rsid w:val="0054582C"/>
    <w:rsid w:val="00545BFC"/>
    <w:rsid w:val="00546193"/>
    <w:rsid w:val="0054624B"/>
    <w:rsid w:val="0054630A"/>
    <w:rsid w:val="005473F5"/>
    <w:rsid w:val="00547B78"/>
    <w:rsid w:val="00547D10"/>
    <w:rsid w:val="00547DA3"/>
    <w:rsid w:val="00550A24"/>
    <w:rsid w:val="005515C9"/>
    <w:rsid w:val="0055250C"/>
    <w:rsid w:val="0055281E"/>
    <w:rsid w:val="00552EA3"/>
    <w:rsid w:val="0055341C"/>
    <w:rsid w:val="005540B2"/>
    <w:rsid w:val="00554250"/>
    <w:rsid w:val="0055459F"/>
    <w:rsid w:val="00555057"/>
    <w:rsid w:val="0055539A"/>
    <w:rsid w:val="00556264"/>
    <w:rsid w:val="005563F3"/>
    <w:rsid w:val="00556509"/>
    <w:rsid w:val="005569E3"/>
    <w:rsid w:val="00556F4A"/>
    <w:rsid w:val="005576E6"/>
    <w:rsid w:val="00560974"/>
    <w:rsid w:val="00560A5E"/>
    <w:rsid w:val="00560E23"/>
    <w:rsid w:val="00560F6E"/>
    <w:rsid w:val="0056168B"/>
    <w:rsid w:val="005617C5"/>
    <w:rsid w:val="005618AF"/>
    <w:rsid w:val="005625B0"/>
    <w:rsid w:val="00562C33"/>
    <w:rsid w:val="00563363"/>
    <w:rsid w:val="00563624"/>
    <w:rsid w:val="00563C60"/>
    <w:rsid w:val="00564610"/>
    <w:rsid w:val="00565BDF"/>
    <w:rsid w:val="00566287"/>
    <w:rsid w:val="00566695"/>
    <w:rsid w:val="0056796C"/>
    <w:rsid w:val="00567EDE"/>
    <w:rsid w:val="0057020C"/>
    <w:rsid w:val="00570835"/>
    <w:rsid w:val="005709A9"/>
    <w:rsid w:val="0057102E"/>
    <w:rsid w:val="00571EA4"/>
    <w:rsid w:val="005726DA"/>
    <w:rsid w:val="005738ED"/>
    <w:rsid w:val="00573A3D"/>
    <w:rsid w:val="00573FAF"/>
    <w:rsid w:val="00575477"/>
    <w:rsid w:val="00575709"/>
    <w:rsid w:val="005758D4"/>
    <w:rsid w:val="00575B2B"/>
    <w:rsid w:val="00577A19"/>
    <w:rsid w:val="00581D34"/>
    <w:rsid w:val="0058220E"/>
    <w:rsid w:val="00582509"/>
    <w:rsid w:val="005827CB"/>
    <w:rsid w:val="00582845"/>
    <w:rsid w:val="00582D19"/>
    <w:rsid w:val="0058350A"/>
    <w:rsid w:val="00584042"/>
    <w:rsid w:val="0058452D"/>
    <w:rsid w:val="00584D01"/>
    <w:rsid w:val="00584DCA"/>
    <w:rsid w:val="00584E00"/>
    <w:rsid w:val="005860C1"/>
    <w:rsid w:val="005868AC"/>
    <w:rsid w:val="0058751C"/>
    <w:rsid w:val="00587ED0"/>
    <w:rsid w:val="00590478"/>
    <w:rsid w:val="00590A36"/>
    <w:rsid w:val="005918E7"/>
    <w:rsid w:val="00591DC7"/>
    <w:rsid w:val="0059211F"/>
    <w:rsid w:val="005921C3"/>
    <w:rsid w:val="00593986"/>
    <w:rsid w:val="00593C10"/>
    <w:rsid w:val="00594334"/>
    <w:rsid w:val="0059491D"/>
    <w:rsid w:val="00594DCF"/>
    <w:rsid w:val="00594EA0"/>
    <w:rsid w:val="00595D2B"/>
    <w:rsid w:val="00595D40"/>
    <w:rsid w:val="00596640"/>
    <w:rsid w:val="005967D4"/>
    <w:rsid w:val="0059724F"/>
    <w:rsid w:val="005A0024"/>
    <w:rsid w:val="005A0DB7"/>
    <w:rsid w:val="005A0DE0"/>
    <w:rsid w:val="005A1FE4"/>
    <w:rsid w:val="005A22E0"/>
    <w:rsid w:val="005A2858"/>
    <w:rsid w:val="005A2BAF"/>
    <w:rsid w:val="005A2E13"/>
    <w:rsid w:val="005A31D2"/>
    <w:rsid w:val="005A3411"/>
    <w:rsid w:val="005A5020"/>
    <w:rsid w:val="005A512A"/>
    <w:rsid w:val="005A5725"/>
    <w:rsid w:val="005A63E2"/>
    <w:rsid w:val="005A74A6"/>
    <w:rsid w:val="005A7500"/>
    <w:rsid w:val="005A7ABF"/>
    <w:rsid w:val="005B0269"/>
    <w:rsid w:val="005B14C0"/>
    <w:rsid w:val="005B184C"/>
    <w:rsid w:val="005B2276"/>
    <w:rsid w:val="005B2971"/>
    <w:rsid w:val="005B2EE1"/>
    <w:rsid w:val="005B30EE"/>
    <w:rsid w:val="005B39F8"/>
    <w:rsid w:val="005B4023"/>
    <w:rsid w:val="005B449F"/>
    <w:rsid w:val="005B468E"/>
    <w:rsid w:val="005B6E34"/>
    <w:rsid w:val="005B74D8"/>
    <w:rsid w:val="005B7C40"/>
    <w:rsid w:val="005C0170"/>
    <w:rsid w:val="005C0592"/>
    <w:rsid w:val="005C0B20"/>
    <w:rsid w:val="005C263C"/>
    <w:rsid w:val="005C2C25"/>
    <w:rsid w:val="005C387B"/>
    <w:rsid w:val="005C38C8"/>
    <w:rsid w:val="005C3F6C"/>
    <w:rsid w:val="005C49FC"/>
    <w:rsid w:val="005C4E4E"/>
    <w:rsid w:val="005C527F"/>
    <w:rsid w:val="005C57C9"/>
    <w:rsid w:val="005C5ED0"/>
    <w:rsid w:val="005C5FE6"/>
    <w:rsid w:val="005C607C"/>
    <w:rsid w:val="005C60B3"/>
    <w:rsid w:val="005C6BDA"/>
    <w:rsid w:val="005C713F"/>
    <w:rsid w:val="005C7AC2"/>
    <w:rsid w:val="005C7E8D"/>
    <w:rsid w:val="005D094F"/>
    <w:rsid w:val="005D1ABF"/>
    <w:rsid w:val="005D207C"/>
    <w:rsid w:val="005D3289"/>
    <w:rsid w:val="005D3333"/>
    <w:rsid w:val="005D367A"/>
    <w:rsid w:val="005D3867"/>
    <w:rsid w:val="005D3FA7"/>
    <w:rsid w:val="005D4293"/>
    <w:rsid w:val="005D55D1"/>
    <w:rsid w:val="005D59E0"/>
    <w:rsid w:val="005D6353"/>
    <w:rsid w:val="005D656D"/>
    <w:rsid w:val="005D7644"/>
    <w:rsid w:val="005D7CC2"/>
    <w:rsid w:val="005E0242"/>
    <w:rsid w:val="005E0337"/>
    <w:rsid w:val="005E184F"/>
    <w:rsid w:val="005E1FE3"/>
    <w:rsid w:val="005E29C2"/>
    <w:rsid w:val="005E3979"/>
    <w:rsid w:val="005E46E1"/>
    <w:rsid w:val="005E4774"/>
    <w:rsid w:val="005E50FB"/>
    <w:rsid w:val="005E5437"/>
    <w:rsid w:val="005E5967"/>
    <w:rsid w:val="005E59B7"/>
    <w:rsid w:val="005E5FA2"/>
    <w:rsid w:val="005E62B8"/>
    <w:rsid w:val="005E6636"/>
    <w:rsid w:val="005E6664"/>
    <w:rsid w:val="005E701A"/>
    <w:rsid w:val="005E7550"/>
    <w:rsid w:val="005F039F"/>
    <w:rsid w:val="005F19E8"/>
    <w:rsid w:val="005F2723"/>
    <w:rsid w:val="005F2943"/>
    <w:rsid w:val="005F2EF1"/>
    <w:rsid w:val="005F4346"/>
    <w:rsid w:val="005F45E9"/>
    <w:rsid w:val="005F4F24"/>
    <w:rsid w:val="005F5793"/>
    <w:rsid w:val="005F6A77"/>
    <w:rsid w:val="005F6CF7"/>
    <w:rsid w:val="005F75BE"/>
    <w:rsid w:val="005F7924"/>
    <w:rsid w:val="005F7DE1"/>
    <w:rsid w:val="006000B2"/>
    <w:rsid w:val="0060045F"/>
    <w:rsid w:val="00600AB8"/>
    <w:rsid w:val="0060138A"/>
    <w:rsid w:val="00602911"/>
    <w:rsid w:val="00602A7E"/>
    <w:rsid w:val="00602D42"/>
    <w:rsid w:val="00603A95"/>
    <w:rsid w:val="00603D59"/>
    <w:rsid w:val="00603EEC"/>
    <w:rsid w:val="00603F02"/>
    <w:rsid w:val="00604496"/>
    <w:rsid w:val="006045A9"/>
    <w:rsid w:val="00604FFB"/>
    <w:rsid w:val="00605179"/>
    <w:rsid w:val="006053A9"/>
    <w:rsid w:val="006055F0"/>
    <w:rsid w:val="00605CD0"/>
    <w:rsid w:val="00605D66"/>
    <w:rsid w:val="006066E7"/>
    <w:rsid w:val="00606ADC"/>
    <w:rsid w:val="006075B4"/>
    <w:rsid w:val="0060760C"/>
    <w:rsid w:val="00607B2C"/>
    <w:rsid w:val="006103FC"/>
    <w:rsid w:val="00610759"/>
    <w:rsid w:val="00610E27"/>
    <w:rsid w:val="00611162"/>
    <w:rsid w:val="006111D7"/>
    <w:rsid w:val="006113D7"/>
    <w:rsid w:val="006120AD"/>
    <w:rsid w:val="00612496"/>
    <w:rsid w:val="00612536"/>
    <w:rsid w:val="006127E9"/>
    <w:rsid w:val="00613368"/>
    <w:rsid w:val="006137DD"/>
    <w:rsid w:val="006149D7"/>
    <w:rsid w:val="006162B8"/>
    <w:rsid w:val="0061653F"/>
    <w:rsid w:val="006166D7"/>
    <w:rsid w:val="00617624"/>
    <w:rsid w:val="00620238"/>
    <w:rsid w:val="00620445"/>
    <w:rsid w:val="0062071E"/>
    <w:rsid w:val="006218FF"/>
    <w:rsid w:val="00621AC2"/>
    <w:rsid w:val="00622247"/>
    <w:rsid w:val="00622454"/>
    <w:rsid w:val="006229A9"/>
    <w:rsid w:val="00622D4E"/>
    <w:rsid w:val="006245C0"/>
    <w:rsid w:val="00624645"/>
    <w:rsid w:val="00624A03"/>
    <w:rsid w:val="00624A5D"/>
    <w:rsid w:val="00624BD1"/>
    <w:rsid w:val="00624C50"/>
    <w:rsid w:val="006259CA"/>
    <w:rsid w:val="00625CA7"/>
    <w:rsid w:val="00626334"/>
    <w:rsid w:val="006268E8"/>
    <w:rsid w:val="006270D3"/>
    <w:rsid w:val="006279D4"/>
    <w:rsid w:val="00627B96"/>
    <w:rsid w:val="0063091A"/>
    <w:rsid w:val="00630D7C"/>
    <w:rsid w:val="00631572"/>
    <w:rsid w:val="00631582"/>
    <w:rsid w:val="006316CE"/>
    <w:rsid w:val="006317F7"/>
    <w:rsid w:val="00631BED"/>
    <w:rsid w:val="0063268B"/>
    <w:rsid w:val="00632E6F"/>
    <w:rsid w:val="00633019"/>
    <w:rsid w:val="006348D9"/>
    <w:rsid w:val="00634CF8"/>
    <w:rsid w:val="00634FB3"/>
    <w:rsid w:val="00635982"/>
    <w:rsid w:val="00635A1F"/>
    <w:rsid w:val="00635E3E"/>
    <w:rsid w:val="00640402"/>
    <w:rsid w:val="006415B8"/>
    <w:rsid w:val="00642671"/>
    <w:rsid w:val="006426C0"/>
    <w:rsid w:val="006448AE"/>
    <w:rsid w:val="00644DA7"/>
    <w:rsid w:val="00644DFA"/>
    <w:rsid w:val="00645435"/>
    <w:rsid w:val="006458AA"/>
    <w:rsid w:val="0064687E"/>
    <w:rsid w:val="00646A48"/>
    <w:rsid w:val="00646C5E"/>
    <w:rsid w:val="00646C98"/>
    <w:rsid w:val="00646DFD"/>
    <w:rsid w:val="00647468"/>
    <w:rsid w:val="00647922"/>
    <w:rsid w:val="00647B88"/>
    <w:rsid w:val="00647EA0"/>
    <w:rsid w:val="00647FB2"/>
    <w:rsid w:val="006502BB"/>
    <w:rsid w:val="006503C1"/>
    <w:rsid w:val="0065047B"/>
    <w:rsid w:val="0065065D"/>
    <w:rsid w:val="006515DA"/>
    <w:rsid w:val="00651AD7"/>
    <w:rsid w:val="00651CC0"/>
    <w:rsid w:val="006528C7"/>
    <w:rsid w:val="00654DD1"/>
    <w:rsid w:val="00654DE0"/>
    <w:rsid w:val="006554F6"/>
    <w:rsid w:val="00655614"/>
    <w:rsid w:val="00655665"/>
    <w:rsid w:val="00655BA8"/>
    <w:rsid w:val="00656460"/>
    <w:rsid w:val="00656863"/>
    <w:rsid w:val="00657219"/>
    <w:rsid w:val="00657F4D"/>
    <w:rsid w:val="00657F5D"/>
    <w:rsid w:val="00660008"/>
    <w:rsid w:val="00660A3C"/>
    <w:rsid w:val="00661B1E"/>
    <w:rsid w:val="00661DDA"/>
    <w:rsid w:val="006621E1"/>
    <w:rsid w:val="00663C00"/>
    <w:rsid w:val="00664377"/>
    <w:rsid w:val="0066517F"/>
    <w:rsid w:val="00665D37"/>
    <w:rsid w:val="00666099"/>
    <w:rsid w:val="00666609"/>
    <w:rsid w:val="00666981"/>
    <w:rsid w:val="0066698D"/>
    <w:rsid w:val="006676FB"/>
    <w:rsid w:val="00667E30"/>
    <w:rsid w:val="00670226"/>
    <w:rsid w:val="00670476"/>
    <w:rsid w:val="00670F35"/>
    <w:rsid w:val="00671518"/>
    <w:rsid w:val="00671C04"/>
    <w:rsid w:val="0067229D"/>
    <w:rsid w:val="0067257C"/>
    <w:rsid w:val="0067291A"/>
    <w:rsid w:val="00672CE7"/>
    <w:rsid w:val="00673255"/>
    <w:rsid w:val="00673500"/>
    <w:rsid w:val="00673923"/>
    <w:rsid w:val="00673C83"/>
    <w:rsid w:val="00674E70"/>
    <w:rsid w:val="006755DF"/>
    <w:rsid w:val="006756A2"/>
    <w:rsid w:val="00675E07"/>
    <w:rsid w:val="00675EBF"/>
    <w:rsid w:val="00676155"/>
    <w:rsid w:val="00676316"/>
    <w:rsid w:val="006768BB"/>
    <w:rsid w:val="00677337"/>
    <w:rsid w:val="00677DB7"/>
    <w:rsid w:val="00680025"/>
    <w:rsid w:val="006808D4"/>
    <w:rsid w:val="00681032"/>
    <w:rsid w:val="00681B8D"/>
    <w:rsid w:val="00682406"/>
    <w:rsid w:val="00682701"/>
    <w:rsid w:val="0068283C"/>
    <w:rsid w:val="00682CC0"/>
    <w:rsid w:val="006836FA"/>
    <w:rsid w:val="00683BD5"/>
    <w:rsid w:val="00684943"/>
    <w:rsid w:val="006858EB"/>
    <w:rsid w:val="00685BA1"/>
    <w:rsid w:val="00686587"/>
    <w:rsid w:val="00690385"/>
    <w:rsid w:val="00690A5A"/>
    <w:rsid w:val="00690F4F"/>
    <w:rsid w:val="00690F96"/>
    <w:rsid w:val="0069311F"/>
    <w:rsid w:val="00693595"/>
    <w:rsid w:val="00695042"/>
    <w:rsid w:val="00695D7F"/>
    <w:rsid w:val="00696A8C"/>
    <w:rsid w:val="00696D38"/>
    <w:rsid w:val="00697892"/>
    <w:rsid w:val="006A03E9"/>
    <w:rsid w:val="006A0425"/>
    <w:rsid w:val="006A0845"/>
    <w:rsid w:val="006A0B67"/>
    <w:rsid w:val="006A1580"/>
    <w:rsid w:val="006A1D82"/>
    <w:rsid w:val="006A2047"/>
    <w:rsid w:val="006A2E06"/>
    <w:rsid w:val="006A2ED3"/>
    <w:rsid w:val="006A2F00"/>
    <w:rsid w:val="006A3BD3"/>
    <w:rsid w:val="006A3FB6"/>
    <w:rsid w:val="006A42EC"/>
    <w:rsid w:val="006A4C4F"/>
    <w:rsid w:val="006A5567"/>
    <w:rsid w:val="006A5D86"/>
    <w:rsid w:val="006A6553"/>
    <w:rsid w:val="006A6FF7"/>
    <w:rsid w:val="006A771B"/>
    <w:rsid w:val="006B0713"/>
    <w:rsid w:val="006B0AFD"/>
    <w:rsid w:val="006B127A"/>
    <w:rsid w:val="006B1958"/>
    <w:rsid w:val="006B1B29"/>
    <w:rsid w:val="006B1C3F"/>
    <w:rsid w:val="006B26B2"/>
    <w:rsid w:val="006B2C52"/>
    <w:rsid w:val="006B3855"/>
    <w:rsid w:val="006B4662"/>
    <w:rsid w:val="006B476F"/>
    <w:rsid w:val="006B53D1"/>
    <w:rsid w:val="006B5D89"/>
    <w:rsid w:val="006B69D7"/>
    <w:rsid w:val="006B7998"/>
    <w:rsid w:val="006B7B12"/>
    <w:rsid w:val="006C04F8"/>
    <w:rsid w:val="006C06D7"/>
    <w:rsid w:val="006C0929"/>
    <w:rsid w:val="006C09A0"/>
    <w:rsid w:val="006C0F43"/>
    <w:rsid w:val="006C11B9"/>
    <w:rsid w:val="006C26B3"/>
    <w:rsid w:val="006C2D84"/>
    <w:rsid w:val="006C35C0"/>
    <w:rsid w:val="006C41F0"/>
    <w:rsid w:val="006C437B"/>
    <w:rsid w:val="006C581F"/>
    <w:rsid w:val="006C5A4A"/>
    <w:rsid w:val="006C66DE"/>
    <w:rsid w:val="006C76E9"/>
    <w:rsid w:val="006C79BF"/>
    <w:rsid w:val="006D2A28"/>
    <w:rsid w:val="006D318F"/>
    <w:rsid w:val="006D3AD3"/>
    <w:rsid w:val="006D44D8"/>
    <w:rsid w:val="006D4515"/>
    <w:rsid w:val="006D4A2F"/>
    <w:rsid w:val="006D5BD9"/>
    <w:rsid w:val="006D648D"/>
    <w:rsid w:val="006D65F5"/>
    <w:rsid w:val="006D68B2"/>
    <w:rsid w:val="006D7578"/>
    <w:rsid w:val="006D759A"/>
    <w:rsid w:val="006D7B59"/>
    <w:rsid w:val="006E1622"/>
    <w:rsid w:val="006E1E22"/>
    <w:rsid w:val="006E22F8"/>
    <w:rsid w:val="006E2587"/>
    <w:rsid w:val="006E2B01"/>
    <w:rsid w:val="006E2CFA"/>
    <w:rsid w:val="006E3598"/>
    <w:rsid w:val="006E3958"/>
    <w:rsid w:val="006E46BB"/>
    <w:rsid w:val="006E56D4"/>
    <w:rsid w:val="006E58E8"/>
    <w:rsid w:val="006E5AF0"/>
    <w:rsid w:val="006E5D6C"/>
    <w:rsid w:val="006E631C"/>
    <w:rsid w:val="006E6501"/>
    <w:rsid w:val="006E6515"/>
    <w:rsid w:val="006E6E0D"/>
    <w:rsid w:val="006E7375"/>
    <w:rsid w:val="006E768A"/>
    <w:rsid w:val="006E7762"/>
    <w:rsid w:val="006F101D"/>
    <w:rsid w:val="006F257C"/>
    <w:rsid w:val="006F2785"/>
    <w:rsid w:val="006F3252"/>
    <w:rsid w:val="006F4384"/>
    <w:rsid w:val="006F4F11"/>
    <w:rsid w:val="006F535D"/>
    <w:rsid w:val="006F5A50"/>
    <w:rsid w:val="006F5CEE"/>
    <w:rsid w:val="006F5E00"/>
    <w:rsid w:val="006F728A"/>
    <w:rsid w:val="006F76D2"/>
    <w:rsid w:val="006F7A93"/>
    <w:rsid w:val="006F7DC7"/>
    <w:rsid w:val="006F7E44"/>
    <w:rsid w:val="007000CB"/>
    <w:rsid w:val="0070060C"/>
    <w:rsid w:val="00700BA4"/>
    <w:rsid w:val="00700D27"/>
    <w:rsid w:val="00701929"/>
    <w:rsid w:val="00702623"/>
    <w:rsid w:val="00702631"/>
    <w:rsid w:val="00702E58"/>
    <w:rsid w:val="007031FB"/>
    <w:rsid w:val="00703473"/>
    <w:rsid w:val="0070377D"/>
    <w:rsid w:val="00705110"/>
    <w:rsid w:val="00705172"/>
    <w:rsid w:val="00706404"/>
    <w:rsid w:val="0070661E"/>
    <w:rsid w:val="007066AB"/>
    <w:rsid w:val="00706DB5"/>
    <w:rsid w:val="00707086"/>
    <w:rsid w:val="00707AA5"/>
    <w:rsid w:val="00707B52"/>
    <w:rsid w:val="00707C8A"/>
    <w:rsid w:val="00710CB0"/>
    <w:rsid w:val="007110F9"/>
    <w:rsid w:val="00711D5E"/>
    <w:rsid w:val="00711DEE"/>
    <w:rsid w:val="007126DC"/>
    <w:rsid w:val="007130CA"/>
    <w:rsid w:val="0071387A"/>
    <w:rsid w:val="00714A49"/>
    <w:rsid w:val="00715C46"/>
    <w:rsid w:val="00715DFC"/>
    <w:rsid w:val="00716285"/>
    <w:rsid w:val="00716557"/>
    <w:rsid w:val="00716C80"/>
    <w:rsid w:val="00717A72"/>
    <w:rsid w:val="00717C94"/>
    <w:rsid w:val="00717D2E"/>
    <w:rsid w:val="00721B1E"/>
    <w:rsid w:val="00721D62"/>
    <w:rsid w:val="0072284F"/>
    <w:rsid w:val="007228DF"/>
    <w:rsid w:val="00723149"/>
    <w:rsid w:val="0072343B"/>
    <w:rsid w:val="007235ED"/>
    <w:rsid w:val="00723745"/>
    <w:rsid w:val="0072376E"/>
    <w:rsid w:val="00723E17"/>
    <w:rsid w:val="00724550"/>
    <w:rsid w:val="00724C52"/>
    <w:rsid w:val="00724DBD"/>
    <w:rsid w:val="007258BC"/>
    <w:rsid w:val="00725C07"/>
    <w:rsid w:val="00725FC3"/>
    <w:rsid w:val="007268D6"/>
    <w:rsid w:val="00726A94"/>
    <w:rsid w:val="0072768D"/>
    <w:rsid w:val="00727E58"/>
    <w:rsid w:val="00730997"/>
    <w:rsid w:val="007318CE"/>
    <w:rsid w:val="00731AB6"/>
    <w:rsid w:val="00732D44"/>
    <w:rsid w:val="0073325F"/>
    <w:rsid w:val="00733A0C"/>
    <w:rsid w:val="00734D6C"/>
    <w:rsid w:val="0073511A"/>
    <w:rsid w:val="00736347"/>
    <w:rsid w:val="00740208"/>
    <w:rsid w:val="007406C7"/>
    <w:rsid w:val="00740DB6"/>
    <w:rsid w:val="0074196F"/>
    <w:rsid w:val="00742210"/>
    <w:rsid w:val="00742C1E"/>
    <w:rsid w:val="007432A6"/>
    <w:rsid w:val="0074340C"/>
    <w:rsid w:val="0074403E"/>
    <w:rsid w:val="00744096"/>
    <w:rsid w:val="007451FB"/>
    <w:rsid w:val="00746AFE"/>
    <w:rsid w:val="007472C1"/>
    <w:rsid w:val="007475FE"/>
    <w:rsid w:val="00747856"/>
    <w:rsid w:val="007503A7"/>
    <w:rsid w:val="00750492"/>
    <w:rsid w:val="0075093C"/>
    <w:rsid w:val="00750B18"/>
    <w:rsid w:val="00750DBA"/>
    <w:rsid w:val="007518D3"/>
    <w:rsid w:val="00751E09"/>
    <w:rsid w:val="007524CF"/>
    <w:rsid w:val="00752833"/>
    <w:rsid w:val="0075411C"/>
    <w:rsid w:val="007547C6"/>
    <w:rsid w:val="00754915"/>
    <w:rsid w:val="00754B63"/>
    <w:rsid w:val="00755538"/>
    <w:rsid w:val="007562F1"/>
    <w:rsid w:val="0075639D"/>
    <w:rsid w:val="007563FF"/>
    <w:rsid w:val="00756673"/>
    <w:rsid w:val="0075766C"/>
    <w:rsid w:val="007576B2"/>
    <w:rsid w:val="00757F59"/>
    <w:rsid w:val="00760291"/>
    <w:rsid w:val="0076036B"/>
    <w:rsid w:val="007603CC"/>
    <w:rsid w:val="007604D4"/>
    <w:rsid w:val="007607BC"/>
    <w:rsid w:val="007607F5"/>
    <w:rsid w:val="00760904"/>
    <w:rsid w:val="007609B0"/>
    <w:rsid w:val="00761516"/>
    <w:rsid w:val="00761F7B"/>
    <w:rsid w:val="00762C37"/>
    <w:rsid w:val="00763205"/>
    <w:rsid w:val="00763B05"/>
    <w:rsid w:val="00764202"/>
    <w:rsid w:val="007646FC"/>
    <w:rsid w:val="007662C2"/>
    <w:rsid w:val="00766384"/>
    <w:rsid w:val="007670CC"/>
    <w:rsid w:val="0076752E"/>
    <w:rsid w:val="00767664"/>
    <w:rsid w:val="00767DE8"/>
    <w:rsid w:val="00771127"/>
    <w:rsid w:val="0077161A"/>
    <w:rsid w:val="00771F9F"/>
    <w:rsid w:val="00773090"/>
    <w:rsid w:val="00773828"/>
    <w:rsid w:val="00773931"/>
    <w:rsid w:val="00774187"/>
    <w:rsid w:val="007741A4"/>
    <w:rsid w:val="0077463C"/>
    <w:rsid w:val="00774C95"/>
    <w:rsid w:val="00775336"/>
    <w:rsid w:val="00775813"/>
    <w:rsid w:val="00775D76"/>
    <w:rsid w:val="0077679E"/>
    <w:rsid w:val="00776E5C"/>
    <w:rsid w:val="007770AA"/>
    <w:rsid w:val="0077784F"/>
    <w:rsid w:val="007805E8"/>
    <w:rsid w:val="007815BD"/>
    <w:rsid w:val="00781B38"/>
    <w:rsid w:val="0078220A"/>
    <w:rsid w:val="00782DBA"/>
    <w:rsid w:val="0078335B"/>
    <w:rsid w:val="00783937"/>
    <w:rsid w:val="00783960"/>
    <w:rsid w:val="00783B44"/>
    <w:rsid w:val="0078428F"/>
    <w:rsid w:val="0078608C"/>
    <w:rsid w:val="00786188"/>
    <w:rsid w:val="00786AB9"/>
    <w:rsid w:val="00786D61"/>
    <w:rsid w:val="00787121"/>
    <w:rsid w:val="007874BD"/>
    <w:rsid w:val="007900BD"/>
    <w:rsid w:val="00790EB8"/>
    <w:rsid w:val="00790F19"/>
    <w:rsid w:val="00791065"/>
    <w:rsid w:val="007916B3"/>
    <w:rsid w:val="007916B7"/>
    <w:rsid w:val="0079250F"/>
    <w:rsid w:val="00792D13"/>
    <w:rsid w:val="00793533"/>
    <w:rsid w:val="00793B3B"/>
    <w:rsid w:val="00793B6C"/>
    <w:rsid w:val="00793BEE"/>
    <w:rsid w:val="00793CFA"/>
    <w:rsid w:val="00794B5F"/>
    <w:rsid w:val="00794F9D"/>
    <w:rsid w:val="00795849"/>
    <w:rsid w:val="00795F42"/>
    <w:rsid w:val="00797A1E"/>
    <w:rsid w:val="00797E04"/>
    <w:rsid w:val="007A02E6"/>
    <w:rsid w:val="007A09CC"/>
    <w:rsid w:val="007A1ACE"/>
    <w:rsid w:val="007A1B5B"/>
    <w:rsid w:val="007A20A3"/>
    <w:rsid w:val="007A223C"/>
    <w:rsid w:val="007A2624"/>
    <w:rsid w:val="007A30B8"/>
    <w:rsid w:val="007A3125"/>
    <w:rsid w:val="007A457C"/>
    <w:rsid w:val="007A4A7C"/>
    <w:rsid w:val="007A7290"/>
    <w:rsid w:val="007A73ED"/>
    <w:rsid w:val="007B00CD"/>
    <w:rsid w:val="007B0411"/>
    <w:rsid w:val="007B079E"/>
    <w:rsid w:val="007B0AE1"/>
    <w:rsid w:val="007B0D0A"/>
    <w:rsid w:val="007B0D4A"/>
    <w:rsid w:val="007B1454"/>
    <w:rsid w:val="007B157B"/>
    <w:rsid w:val="007B1799"/>
    <w:rsid w:val="007B2305"/>
    <w:rsid w:val="007B2346"/>
    <w:rsid w:val="007B24B9"/>
    <w:rsid w:val="007B295C"/>
    <w:rsid w:val="007B3850"/>
    <w:rsid w:val="007B3D2C"/>
    <w:rsid w:val="007B3D80"/>
    <w:rsid w:val="007B4531"/>
    <w:rsid w:val="007B4595"/>
    <w:rsid w:val="007B4B11"/>
    <w:rsid w:val="007B51A5"/>
    <w:rsid w:val="007B6714"/>
    <w:rsid w:val="007B6A19"/>
    <w:rsid w:val="007B6D50"/>
    <w:rsid w:val="007B701F"/>
    <w:rsid w:val="007B74AB"/>
    <w:rsid w:val="007C0639"/>
    <w:rsid w:val="007C1B12"/>
    <w:rsid w:val="007C1D04"/>
    <w:rsid w:val="007C211B"/>
    <w:rsid w:val="007C2A3A"/>
    <w:rsid w:val="007C31B2"/>
    <w:rsid w:val="007C361C"/>
    <w:rsid w:val="007C42C2"/>
    <w:rsid w:val="007C430D"/>
    <w:rsid w:val="007C57E9"/>
    <w:rsid w:val="007C60AD"/>
    <w:rsid w:val="007C6418"/>
    <w:rsid w:val="007C6AD2"/>
    <w:rsid w:val="007C7261"/>
    <w:rsid w:val="007C736F"/>
    <w:rsid w:val="007C7E94"/>
    <w:rsid w:val="007D0DF0"/>
    <w:rsid w:val="007D191D"/>
    <w:rsid w:val="007D1E8B"/>
    <w:rsid w:val="007D244B"/>
    <w:rsid w:val="007D3063"/>
    <w:rsid w:val="007D3259"/>
    <w:rsid w:val="007D34C7"/>
    <w:rsid w:val="007D3831"/>
    <w:rsid w:val="007D4314"/>
    <w:rsid w:val="007D4F16"/>
    <w:rsid w:val="007D58FB"/>
    <w:rsid w:val="007D5FAD"/>
    <w:rsid w:val="007D626A"/>
    <w:rsid w:val="007D646E"/>
    <w:rsid w:val="007D6BEB"/>
    <w:rsid w:val="007D6FD8"/>
    <w:rsid w:val="007D7C2D"/>
    <w:rsid w:val="007E02FE"/>
    <w:rsid w:val="007E073D"/>
    <w:rsid w:val="007E0801"/>
    <w:rsid w:val="007E1110"/>
    <w:rsid w:val="007E16E1"/>
    <w:rsid w:val="007E1C96"/>
    <w:rsid w:val="007E22D4"/>
    <w:rsid w:val="007E2546"/>
    <w:rsid w:val="007E2F59"/>
    <w:rsid w:val="007E3355"/>
    <w:rsid w:val="007E3409"/>
    <w:rsid w:val="007E3687"/>
    <w:rsid w:val="007E37DA"/>
    <w:rsid w:val="007E3CD3"/>
    <w:rsid w:val="007E3E3A"/>
    <w:rsid w:val="007E3E7E"/>
    <w:rsid w:val="007E3F4A"/>
    <w:rsid w:val="007E4635"/>
    <w:rsid w:val="007E4AC1"/>
    <w:rsid w:val="007E5170"/>
    <w:rsid w:val="007E5540"/>
    <w:rsid w:val="007E5713"/>
    <w:rsid w:val="007E589F"/>
    <w:rsid w:val="007E62FA"/>
    <w:rsid w:val="007E63F0"/>
    <w:rsid w:val="007E64CA"/>
    <w:rsid w:val="007E6A5E"/>
    <w:rsid w:val="007E6EC8"/>
    <w:rsid w:val="007E6F2C"/>
    <w:rsid w:val="007E745D"/>
    <w:rsid w:val="007E7749"/>
    <w:rsid w:val="007F0490"/>
    <w:rsid w:val="007F0F2C"/>
    <w:rsid w:val="007F21E4"/>
    <w:rsid w:val="007F2E51"/>
    <w:rsid w:val="007F4108"/>
    <w:rsid w:val="007F4254"/>
    <w:rsid w:val="007F4465"/>
    <w:rsid w:val="007F4593"/>
    <w:rsid w:val="007F545A"/>
    <w:rsid w:val="007F58A1"/>
    <w:rsid w:val="007F6044"/>
    <w:rsid w:val="007F666F"/>
    <w:rsid w:val="007F66EA"/>
    <w:rsid w:val="007F7B39"/>
    <w:rsid w:val="0080042E"/>
    <w:rsid w:val="0080064F"/>
    <w:rsid w:val="00800A0B"/>
    <w:rsid w:val="00800B1D"/>
    <w:rsid w:val="00800C8C"/>
    <w:rsid w:val="00801BCE"/>
    <w:rsid w:val="00802419"/>
    <w:rsid w:val="008024F5"/>
    <w:rsid w:val="008035C7"/>
    <w:rsid w:val="008047ED"/>
    <w:rsid w:val="00804B1A"/>
    <w:rsid w:val="00804FB3"/>
    <w:rsid w:val="00805C51"/>
    <w:rsid w:val="00806515"/>
    <w:rsid w:val="00806607"/>
    <w:rsid w:val="00806844"/>
    <w:rsid w:val="008068F4"/>
    <w:rsid w:val="00806971"/>
    <w:rsid w:val="00807180"/>
    <w:rsid w:val="008077AD"/>
    <w:rsid w:val="00807898"/>
    <w:rsid w:val="008103DF"/>
    <w:rsid w:val="008107E0"/>
    <w:rsid w:val="00810B18"/>
    <w:rsid w:val="00810DCC"/>
    <w:rsid w:val="00811009"/>
    <w:rsid w:val="00811423"/>
    <w:rsid w:val="00811431"/>
    <w:rsid w:val="0081149C"/>
    <w:rsid w:val="0081314B"/>
    <w:rsid w:val="008138EB"/>
    <w:rsid w:val="0081390B"/>
    <w:rsid w:val="00813BFC"/>
    <w:rsid w:val="00814913"/>
    <w:rsid w:val="00814B06"/>
    <w:rsid w:val="0081517D"/>
    <w:rsid w:val="008151B9"/>
    <w:rsid w:val="008169FE"/>
    <w:rsid w:val="00816D0B"/>
    <w:rsid w:val="00817009"/>
    <w:rsid w:val="00820656"/>
    <w:rsid w:val="008207C7"/>
    <w:rsid w:val="00820D54"/>
    <w:rsid w:val="00820DFD"/>
    <w:rsid w:val="008211A2"/>
    <w:rsid w:val="008216F8"/>
    <w:rsid w:val="008218E4"/>
    <w:rsid w:val="0082293E"/>
    <w:rsid w:val="00822A90"/>
    <w:rsid w:val="00822E6A"/>
    <w:rsid w:val="00824E04"/>
    <w:rsid w:val="00824E75"/>
    <w:rsid w:val="0082541D"/>
    <w:rsid w:val="0082613F"/>
    <w:rsid w:val="00826C4B"/>
    <w:rsid w:val="00827EDF"/>
    <w:rsid w:val="0083037B"/>
    <w:rsid w:val="00830956"/>
    <w:rsid w:val="00830B14"/>
    <w:rsid w:val="00830D04"/>
    <w:rsid w:val="0083152E"/>
    <w:rsid w:val="00831A07"/>
    <w:rsid w:val="00831A47"/>
    <w:rsid w:val="00831A8C"/>
    <w:rsid w:val="00831EAA"/>
    <w:rsid w:val="00831F77"/>
    <w:rsid w:val="00832918"/>
    <w:rsid w:val="00832F8A"/>
    <w:rsid w:val="00833DD4"/>
    <w:rsid w:val="00834214"/>
    <w:rsid w:val="0083479B"/>
    <w:rsid w:val="00834CF7"/>
    <w:rsid w:val="00835362"/>
    <w:rsid w:val="00835373"/>
    <w:rsid w:val="00835861"/>
    <w:rsid w:val="00835BCB"/>
    <w:rsid w:val="00836224"/>
    <w:rsid w:val="00836467"/>
    <w:rsid w:val="00837B44"/>
    <w:rsid w:val="008402C8"/>
    <w:rsid w:val="008402E0"/>
    <w:rsid w:val="00840373"/>
    <w:rsid w:val="008403AA"/>
    <w:rsid w:val="00840616"/>
    <w:rsid w:val="00840789"/>
    <w:rsid w:val="0084099A"/>
    <w:rsid w:val="00840BD6"/>
    <w:rsid w:val="00840E66"/>
    <w:rsid w:val="008414F6"/>
    <w:rsid w:val="00841616"/>
    <w:rsid w:val="00841864"/>
    <w:rsid w:val="00841CA9"/>
    <w:rsid w:val="0084304B"/>
    <w:rsid w:val="0084324A"/>
    <w:rsid w:val="00843256"/>
    <w:rsid w:val="00843E2B"/>
    <w:rsid w:val="00844125"/>
    <w:rsid w:val="0084514B"/>
    <w:rsid w:val="00845465"/>
    <w:rsid w:val="00845AC8"/>
    <w:rsid w:val="00845B1A"/>
    <w:rsid w:val="00845D13"/>
    <w:rsid w:val="008460F6"/>
    <w:rsid w:val="00846266"/>
    <w:rsid w:val="008464E1"/>
    <w:rsid w:val="00846933"/>
    <w:rsid w:val="00846AE3"/>
    <w:rsid w:val="00846CBD"/>
    <w:rsid w:val="008471E3"/>
    <w:rsid w:val="00847B0C"/>
    <w:rsid w:val="00847F16"/>
    <w:rsid w:val="008501A2"/>
    <w:rsid w:val="00850329"/>
    <w:rsid w:val="00850764"/>
    <w:rsid w:val="00851F74"/>
    <w:rsid w:val="00853678"/>
    <w:rsid w:val="00853B40"/>
    <w:rsid w:val="008541D0"/>
    <w:rsid w:val="00854341"/>
    <w:rsid w:val="0085434A"/>
    <w:rsid w:val="00854748"/>
    <w:rsid w:val="00854B9B"/>
    <w:rsid w:val="0085593B"/>
    <w:rsid w:val="00855CF9"/>
    <w:rsid w:val="00855E39"/>
    <w:rsid w:val="00855EA8"/>
    <w:rsid w:val="008565F2"/>
    <w:rsid w:val="00856602"/>
    <w:rsid w:val="00856817"/>
    <w:rsid w:val="00856F41"/>
    <w:rsid w:val="00856F93"/>
    <w:rsid w:val="00856F9B"/>
    <w:rsid w:val="0085718E"/>
    <w:rsid w:val="00857391"/>
    <w:rsid w:val="008573D9"/>
    <w:rsid w:val="00857456"/>
    <w:rsid w:val="00857D64"/>
    <w:rsid w:val="0086048E"/>
    <w:rsid w:val="00861630"/>
    <w:rsid w:val="0086173A"/>
    <w:rsid w:val="00861772"/>
    <w:rsid w:val="00861EB9"/>
    <w:rsid w:val="008630E9"/>
    <w:rsid w:val="00863B94"/>
    <w:rsid w:val="00863F19"/>
    <w:rsid w:val="008640C0"/>
    <w:rsid w:val="008640C5"/>
    <w:rsid w:val="00864276"/>
    <w:rsid w:val="00864550"/>
    <w:rsid w:val="00864C5E"/>
    <w:rsid w:val="00866C60"/>
    <w:rsid w:val="00870097"/>
    <w:rsid w:val="008701CA"/>
    <w:rsid w:val="00870254"/>
    <w:rsid w:val="00870D44"/>
    <w:rsid w:val="00871124"/>
    <w:rsid w:val="0087187B"/>
    <w:rsid w:val="00872343"/>
    <w:rsid w:val="008724A4"/>
    <w:rsid w:val="0087261C"/>
    <w:rsid w:val="0087339A"/>
    <w:rsid w:val="00873E0F"/>
    <w:rsid w:val="00874108"/>
    <w:rsid w:val="00875082"/>
    <w:rsid w:val="008752C0"/>
    <w:rsid w:val="008753FA"/>
    <w:rsid w:val="0087568E"/>
    <w:rsid w:val="00875E30"/>
    <w:rsid w:val="00875EE1"/>
    <w:rsid w:val="00876241"/>
    <w:rsid w:val="008766BB"/>
    <w:rsid w:val="0087672C"/>
    <w:rsid w:val="00876DB7"/>
    <w:rsid w:val="00877009"/>
    <w:rsid w:val="00877299"/>
    <w:rsid w:val="008772C8"/>
    <w:rsid w:val="00877C7F"/>
    <w:rsid w:val="00880A6A"/>
    <w:rsid w:val="00881697"/>
    <w:rsid w:val="00881745"/>
    <w:rsid w:val="00882315"/>
    <w:rsid w:val="00882BB0"/>
    <w:rsid w:val="00883092"/>
    <w:rsid w:val="008849BA"/>
    <w:rsid w:val="00884F51"/>
    <w:rsid w:val="008854BE"/>
    <w:rsid w:val="00885578"/>
    <w:rsid w:val="008863F5"/>
    <w:rsid w:val="00887E30"/>
    <w:rsid w:val="00887E37"/>
    <w:rsid w:val="00890B6E"/>
    <w:rsid w:val="00890E68"/>
    <w:rsid w:val="008913F9"/>
    <w:rsid w:val="00892015"/>
    <w:rsid w:val="00892147"/>
    <w:rsid w:val="00893280"/>
    <w:rsid w:val="00893A9B"/>
    <w:rsid w:val="00893BA8"/>
    <w:rsid w:val="008942F2"/>
    <w:rsid w:val="00894771"/>
    <w:rsid w:val="00895DE2"/>
    <w:rsid w:val="0089649C"/>
    <w:rsid w:val="00896CD2"/>
    <w:rsid w:val="00896FCB"/>
    <w:rsid w:val="008972B4"/>
    <w:rsid w:val="008972B8"/>
    <w:rsid w:val="00897ADF"/>
    <w:rsid w:val="008A0B73"/>
    <w:rsid w:val="008A0DE1"/>
    <w:rsid w:val="008A10E5"/>
    <w:rsid w:val="008A1161"/>
    <w:rsid w:val="008A2474"/>
    <w:rsid w:val="008A32E0"/>
    <w:rsid w:val="008A3A9E"/>
    <w:rsid w:val="008A3C3A"/>
    <w:rsid w:val="008A3CB8"/>
    <w:rsid w:val="008A4558"/>
    <w:rsid w:val="008A47A9"/>
    <w:rsid w:val="008A56FF"/>
    <w:rsid w:val="008A5B9D"/>
    <w:rsid w:val="008A61F3"/>
    <w:rsid w:val="008A62B0"/>
    <w:rsid w:val="008A6553"/>
    <w:rsid w:val="008A674C"/>
    <w:rsid w:val="008A691B"/>
    <w:rsid w:val="008A6CF8"/>
    <w:rsid w:val="008A7934"/>
    <w:rsid w:val="008A7C5F"/>
    <w:rsid w:val="008B04A7"/>
    <w:rsid w:val="008B1C36"/>
    <w:rsid w:val="008B24F0"/>
    <w:rsid w:val="008B28EB"/>
    <w:rsid w:val="008B2A4E"/>
    <w:rsid w:val="008B3CA6"/>
    <w:rsid w:val="008B3F70"/>
    <w:rsid w:val="008B428F"/>
    <w:rsid w:val="008B45A4"/>
    <w:rsid w:val="008B5167"/>
    <w:rsid w:val="008B518A"/>
    <w:rsid w:val="008B65CC"/>
    <w:rsid w:val="008B6C83"/>
    <w:rsid w:val="008B715A"/>
    <w:rsid w:val="008B7A2B"/>
    <w:rsid w:val="008B7C41"/>
    <w:rsid w:val="008C08A0"/>
    <w:rsid w:val="008C0B48"/>
    <w:rsid w:val="008C0D1E"/>
    <w:rsid w:val="008C1069"/>
    <w:rsid w:val="008C1249"/>
    <w:rsid w:val="008C234B"/>
    <w:rsid w:val="008C2B1C"/>
    <w:rsid w:val="008C2E16"/>
    <w:rsid w:val="008C2EFD"/>
    <w:rsid w:val="008C3027"/>
    <w:rsid w:val="008C45BA"/>
    <w:rsid w:val="008C5121"/>
    <w:rsid w:val="008C540A"/>
    <w:rsid w:val="008C57B8"/>
    <w:rsid w:val="008C6245"/>
    <w:rsid w:val="008C64F7"/>
    <w:rsid w:val="008C7169"/>
    <w:rsid w:val="008C71AF"/>
    <w:rsid w:val="008C72E5"/>
    <w:rsid w:val="008C778F"/>
    <w:rsid w:val="008C7ABA"/>
    <w:rsid w:val="008C7D92"/>
    <w:rsid w:val="008D0629"/>
    <w:rsid w:val="008D0A56"/>
    <w:rsid w:val="008D16EC"/>
    <w:rsid w:val="008D1826"/>
    <w:rsid w:val="008D18C7"/>
    <w:rsid w:val="008D1C68"/>
    <w:rsid w:val="008D1FCB"/>
    <w:rsid w:val="008D2744"/>
    <w:rsid w:val="008D363C"/>
    <w:rsid w:val="008D38B6"/>
    <w:rsid w:val="008D3C21"/>
    <w:rsid w:val="008D6992"/>
    <w:rsid w:val="008D6ACE"/>
    <w:rsid w:val="008D6CC6"/>
    <w:rsid w:val="008D6E62"/>
    <w:rsid w:val="008E07E2"/>
    <w:rsid w:val="008E0D47"/>
    <w:rsid w:val="008E139A"/>
    <w:rsid w:val="008E18D3"/>
    <w:rsid w:val="008E22B3"/>
    <w:rsid w:val="008E29F8"/>
    <w:rsid w:val="008E2C5E"/>
    <w:rsid w:val="008E2E44"/>
    <w:rsid w:val="008E2E86"/>
    <w:rsid w:val="008E2E9E"/>
    <w:rsid w:val="008E489E"/>
    <w:rsid w:val="008E50BF"/>
    <w:rsid w:val="008E6153"/>
    <w:rsid w:val="008E6D7E"/>
    <w:rsid w:val="008E7EFF"/>
    <w:rsid w:val="008F0489"/>
    <w:rsid w:val="008F05F2"/>
    <w:rsid w:val="008F0655"/>
    <w:rsid w:val="008F07DF"/>
    <w:rsid w:val="008F0805"/>
    <w:rsid w:val="008F084C"/>
    <w:rsid w:val="008F08C0"/>
    <w:rsid w:val="008F1514"/>
    <w:rsid w:val="008F15CB"/>
    <w:rsid w:val="008F1C60"/>
    <w:rsid w:val="008F235D"/>
    <w:rsid w:val="008F23D0"/>
    <w:rsid w:val="008F2554"/>
    <w:rsid w:val="008F3A46"/>
    <w:rsid w:val="008F41D5"/>
    <w:rsid w:val="008F4B8A"/>
    <w:rsid w:val="008F5E32"/>
    <w:rsid w:val="008F65D8"/>
    <w:rsid w:val="008F6A66"/>
    <w:rsid w:val="008F72D9"/>
    <w:rsid w:val="008F7470"/>
    <w:rsid w:val="0090001A"/>
    <w:rsid w:val="00901E2A"/>
    <w:rsid w:val="00901FEB"/>
    <w:rsid w:val="009021B8"/>
    <w:rsid w:val="00902E33"/>
    <w:rsid w:val="00902F34"/>
    <w:rsid w:val="009037CF"/>
    <w:rsid w:val="009043F2"/>
    <w:rsid w:val="009045C9"/>
    <w:rsid w:val="00904D6E"/>
    <w:rsid w:val="009053EF"/>
    <w:rsid w:val="00905C85"/>
    <w:rsid w:val="0090720C"/>
    <w:rsid w:val="00907347"/>
    <w:rsid w:val="00907A11"/>
    <w:rsid w:val="00907BCD"/>
    <w:rsid w:val="00910022"/>
    <w:rsid w:val="009117B6"/>
    <w:rsid w:val="00911C04"/>
    <w:rsid w:val="00913F24"/>
    <w:rsid w:val="00914B41"/>
    <w:rsid w:val="009153B5"/>
    <w:rsid w:val="009174AB"/>
    <w:rsid w:val="009176C7"/>
    <w:rsid w:val="00917D95"/>
    <w:rsid w:val="009200BD"/>
    <w:rsid w:val="00920178"/>
    <w:rsid w:val="00920540"/>
    <w:rsid w:val="009205FD"/>
    <w:rsid w:val="00920744"/>
    <w:rsid w:val="00920B9B"/>
    <w:rsid w:val="0092119E"/>
    <w:rsid w:val="009215F4"/>
    <w:rsid w:val="00921CC1"/>
    <w:rsid w:val="00922A76"/>
    <w:rsid w:val="00923AD4"/>
    <w:rsid w:val="00923E79"/>
    <w:rsid w:val="009246A2"/>
    <w:rsid w:val="00925049"/>
    <w:rsid w:val="009256EC"/>
    <w:rsid w:val="0092679C"/>
    <w:rsid w:val="00926EB0"/>
    <w:rsid w:val="009270AF"/>
    <w:rsid w:val="009276BD"/>
    <w:rsid w:val="00927D46"/>
    <w:rsid w:val="009307B1"/>
    <w:rsid w:val="00930D4B"/>
    <w:rsid w:val="00930F4E"/>
    <w:rsid w:val="009311DF"/>
    <w:rsid w:val="00931A4F"/>
    <w:rsid w:val="0093237E"/>
    <w:rsid w:val="0093269F"/>
    <w:rsid w:val="009334DD"/>
    <w:rsid w:val="00933685"/>
    <w:rsid w:val="00933798"/>
    <w:rsid w:val="009337B8"/>
    <w:rsid w:val="00933E76"/>
    <w:rsid w:val="0093438A"/>
    <w:rsid w:val="00934E1F"/>
    <w:rsid w:val="00936331"/>
    <w:rsid w:val="0093697C"/>
    <w:rsid w:val="00937D03"/>
    <w:rsid w:val="009402F6"/>
    <w:rsid w:val="00940933"/>
    <w:rsid w:val="009412FF"/>
    <w:rsid w:val="0094147E"/>
    <w:rsid w:val="009414A3"/>
    <w:rsid w:val="009417A5"/>
    <w:rsid w:val="00941963"/>
    <w:rsid w:val="00941C95"/>
    <w:rsid w:val="009421DE"/>
    <w:rsid w:val="00942291"/>
    <w:rsid w:val="00942D1D"/>
    <w:rsid w:val="00942DDD"/>
    <w:rsid w:val="00942F8F"/>
    <w:rsid w:val="00943029"/>
    <w:rsid w:val="009443B9"/>
    <w:rsid w:val="0094574F"/>
    <w:rsid w:val="00945D4D"/>
    <w:rsid w:val="00945F04"/>
    <w:rsid w:val="00945F0B"/>
    <w:rsid w:val="0094664E"/>
    <w:rsid w:val="00946A35"/>
    <w:rsid w:val="00947A75"/>
    <w:rsid w:val="00947FF3"/>
    <w:rsid w:val="00950951"/>
    <w:rsid w:val="0095099E"/>
    <w:rsid w:val="00950F6B"/>
    <w:rsid w:val="0095102C"/>
    <w:rsid w:val="00951BCE"/>
    <w:rsid w:val="009525E4"/>
    <w:rsid w:val="009526C1"/>
    <w:rsid w:val="00952CEC"/>
    <w:rsid w:val="00953DA4"/>
    <w:rsid w:val="00954023"/>
    <w:rsid w:val="00954441"/>
    <w:rsid w:val="009548FA"/>
    <w:rsid w:val="00954C14"/>
    <w:rsid w:val="00954D31"/>
    <w:rsid w:val="00954FED"/>
    <w:rsid w:val="0095506F"/>
    <w:rsid w:val="009561C8"/>
    <w:rsid w:val="00956DD7"/>
    <w:rsid w:val="009570CF"/>
    <w:rsid w:val="00960B5E"/>
    <w:rsid w:val="00960D03"/>
    <w:rsid w:val="00961A40"/>
    <w:rsid w:val="00961DB7"/>
    <w:rsid w:val="00962267"/>
    <w:rsid w:val="009625B0"/>
    <w:rsid w:val="00963228"/>
    <w:rsid w:val="009633BD"/>
    <w:rsid w:val="009637D0"/>
    <w:rsid w:val="00963F60"/>
    <w:rsid w:val="00964B3F"/>
    <w:rsid w:val="00964BA3"/>
    <w:rsid w:val="00966251"/>
    <w:rsid w:val="009667CA"/>
    <w:rsid w:val="009670EC"/>
    <w:rsid w:val="0096766B"/>
    <w:rsid w:val="009677FC"/>
    <w:rsid w:val="0097161D"/>
    <w:rsid w:val="009719C2"/>
    <w:rsid w:val="009723C1"/>
    <w:rsid w:val="00973BAA"/>
    <w:rsid w:val="009741A7"/>
    <w:rsid w:val="009742D9"/>
    <w:rsid w:val="009754B1"/>
    <w:rsid w:val="00976339"/>
    <w:rsid w:val="00976F9F"/>
    <w:rsid w:val="00977041"/>
    <w:rsid w:val="00977D7A"/>
    <w:rsid w:val="00977F18"/>
    <w:rsid w:val="009804E3"/>
    <w:rsid w:val="00980C7B"/>
    <w:rsid w:val="00980EB8"/>
    <w:rsid w:val="009811F3"/>
    <w:rsid w:val="00981279"/>
    <w:rsid w:val="00982346"/>
    <w:rsid w:val="00982871"/>
    <w:rsid w:val="009832CD"/>
    <w:rsid w:val="0098330F"/>
    <w:rsid w:val="009834EA"/>
    <w:rsid w:val="0098367A"/>
    <w:rsid w:val="0098386A"/>
    <w:rsid w:val="00983983"/>
    <w:rsid w:val="00983FE9"/>
    <w:rsid w:val="00985351"/>
    <w:rsid w:val="00986591"/>
    <w:rsid w:val="009873DE"/>
    <w:rsid w:val="00990019"/>
    <w:rsid w:val="00990971"/>
    <w:rsid w:val="00991161"/>
    <w:rsid w:val="00991438"/>
    <w:rsid w:val="009916A7"/>
    <w:rsid w:val="009935B2"/>
    <w:rsid w:val="00993681"/>
    <w:rsid w:val="00993B1A"/>
    <w:rsid w:val="00993D22"/>
    <w:rsid w:val="00994385"/>
    <w:rsid w:val="00994893"/>
    <w:rsid w:val="00994B94"/>
    <w:rsid w:val="009957F0"/>
    <w:rsid w:val="00996063"/>
    <w:rsid w:val="009964EB"/>
    <w:rsid w:val="0099797D"/>
    <w:rsid w:val="00997988"/>
    <w:rsid w:val="009A07C3"/>
    <w:rsid w:val="009A1063"/>
    <w:rsid w:val="009A12BC"/>
    <w:rsid w:val="009A15F1"/>
    <w:rsid w:val="009A3DCD"/>
    <w:rsid w:val="009A474B"/>
    <w:rsid w:val="009A4972"/>
    <w:rsid w:val="009A4E1A"/>
    <w:rsid w:val="009A54C1"/>
    <w:rsid w:val="009A5842"/>
    <w:rsid w:val="009A70F2"/>
    <w:rsid w:val="009A7905"/>
    <w:rsid w:val="009A7917"/>
    <w:rsid w:val="009A7D9F"/>
    <w:rsid w:val="009B01E5"/>
    <w:rsid w:val="009B17A1"/>
    <w:rsid w:val="009B1929"/>
    <w:rsid w:val="009B21F0"/>
    <w:rsid w:val="009B234C"/>
    <w:rsid w:val="009B24BC"/>
    <w:rsid w:val="009B2CA8"/>
    <w:rsid w:val="009B3194"/>
    <w:rsid w:val="009B3509"/>
    <w:rsid w:val="009B39B8"/>
    <w:rsid w:val="009B3ED9"/>
    <w:rsid w:val="009B41F9"/>
    <w:rsid w:val="009B4AA9"/>
    <w:rsid w:val="009B519C"/>
    <w:rsid w:val="009B52D3"/>
    <w:rsid w:val="009B6589"/>
    <w:rsid w:val="009B6E50"/>
    <w:rsid w:val="009B76F1"/>
    <w:rsid w:val="009B78C8"/>
    <w:rsid w:val="009C0055"/>
    <w:rsid w:val="009C0148"/>
    <w:rsid w:val="009C081D"/>
    <w:rsid w:val="009C1AFD"/>
    <w:rsid w:val="009C1F20"/>
    <w:rsid w:val="009C281D"/>
    <w:rsid w:val="009C33D2"/>
    <w:rsid w:val="009C42E3"/>
    <w:rsid w:val="009C522D"/>
    <w:rsid w:val="009C5CCB"/>
    <w:rsid w:val="009C5EB4"/>
    <w:rsid w:val="009C61ED"/>
    <w:rsid w:val="009C6373"/>
    <w:rsid w:val="009C672B"/>
    <w:rsid w:val="009C6CF4"/>
    <w:rsid w:val="009C7211"/>
    <w:rsid w:val="009C7E0F"/>
    <w:rsid w:val="009D0004"/>
    <w:rsid w:val="009D0585"/>
    <w:rsid w:val="009D0A6E"/>
    <w:rsid w:val="009D0F02"/>
    <w:rsid w:val="009D11B9"/>
    <w:rsid w:val="009D122D"/>
    <w:rsid w:val="009D2272"/>
    <w:rsid w:val="009D22CB"/>
    <w:rsid w:val="009D362E"/>
    <w:rsid w:val="009D391E"/>
    <w:rsid w:val="009D3ABA"/>
    <w:rsid w:val="009D4BA4"/>
    <w:rsid w:val="009D4EBF"/>
    <w:rsid w:val="009D5392"/>
    <w:rsid w:val="009D5689"/>
    <w:rsid w:val="009D5835"/>
    <w:rsid w:val="009D61E4"/>
    <w:rsid w:val="009D63F5"/>
    <w:rsid w:val="009D669A"/>
    <w:rsid w:val="009D674C"/>
    <w:rsid w:val="009D689F"/>
    <w:rsid w:val="009D6EED"/>
    <w:rsid w:val="009D6F8F"/>
    <w:rsid w:val="009D756E"/>
    <w:rsid w:val="009D78D4"/>
    <w:rsid w:val="009D7FD2"/>
    <w:rsid w:val="009E1501"/>
    <w:rsid w:val="009E213F"/>
    <w:rsid w:val="009E23CB"/>
    <w:rsid w:val="009E2D6C"/>
    <w:rsid w:val="009E351C"/>
    <w:rsid w:val="009E3583"/>
    <w:rsid w:val="009E364D"/>
    <w:rsid w:val="009E38D0"/>
    <w:rsid w:val="009E3C9E"/>
    <w:rsid w:val="009E4AC0"/>
    <w:rsid w:val="009E60CE"/>
    <w:rsid w:val="009E61F0"/>
    <w:rsid w:val="009E6492"/>
    <w:rsid w:val="009E761A"/>
    <w:rsid w:val="009E7643"/>
    <w:rsid w:val="009E7892"/>
    <w:rsid w:val="009F0264"/>
    <w:rsid w:val="009F0C85"/>
    <w:rsid w:val="009F0E50"/>
    <w:rsid w:val="009F1768"/>
    <w:rsid w:val="009F1E82"/>
    <w:rsid w:val="009F2254"/>
    <w:rsid w:val="009F2BE3"/>
    <w:rsid w:val="009F2F9B"/>
    <w:rsid w:val="009F38EA"/>
    <w:rsid w:val="009F3BE8"/>
    <w:rsid w:val="009F5505"/>
    <w:rsid w:val="009F6AC8"/>
    <w:rsid w:val="009F7072"/>
    <w:rsid w:val="009F75A2"/>
    <w:rsid w:val="009F7705"/>
    <w:rsid w:val="009F7D4A"/>
    <w:rsid w:val="00A00063"/>
    <w:rsid w:val="00A00241"/>
    <w:rsid w:val="00A00334"/>
    <w:rsid w:val="00A0036C"/>
    <w:rsid w:val="00A00B0C"/>
    <w:rsid w:val="00A00F0B"/>
    <w:rsid w:val="00A023B9"/>
    <w:rsid w:val="00A023F3"/>
    <w:rsid w:val="00A02712"/>
    <w:rsid w:val="00A02A92"/>
    <w:rsid w:val="00A02F24"/>
    <w:rsid w:val="00A030E3"/>
    <w:rsid w:val="00A03226"/>
    <w:rsid w:val="00A044AD"/>
    <w:rsid w:val="00A0559F"/>
    <w:rsid w:val="00A05A41"/>
    <w:rsid w:val="00A069A0"/>
    <w:rsid w:val="00A07201"/>
    <w:rsid w:val="00A073B3"/>
    <w:rsid w:val="00A0762C"/>
    <w:rsid w:val="00A07E59"/>
    <w:rsid w:val="00A10BB6"/>
    <w:rsid w:val="00A10F14"/>
    <w:rsid w:val="00A1113E"/>
    <w:rsid w:val="00A11E37"/>
    <w:rsid w:val="00A12C8D"/>
    <w:rsid w:val="00A1314F"/>
    <w:rsid w:val="00A1349A"/>
    <w:rsid w:val="00A139A4"/>
    <w:rsid w:val="00A14261"/>
    <w:rsid w:val="00A14420"/>
    <w:rsid w:val="00A14599"/>
    <w:rsid w:val="00A145E9"/>
    <w:rsid w:val="00A147A1"/>
    <w:rsid w:val="00A14D90"/>
    <w:rsid w:val="00A1525E"/>
    <w:rsid w:val="00A16541"/>
    <w:rsid w:val="00A1662E"/>
    <w:rsid w:val="00A1676B"/>
    <w:rsid w:val="00A16797"/>
    <w:rsid w:val="00A16BC8"/>
    <w:rsid w:val="00A16C7B"/>
    <w:rsid w:val="00A1761A"/>
    <w:rsid w:val="00A17EE6"/>
    <w:rsid w:val="00A2002E"/>
    <w:rsid w:val="00A20353"/>
    <w:rsid w:val="00A20577"/>
    <w:rsid w:val="00A20A4D"/>
    <w:rsid w:val="00A20A7C"/>
    <w:rsid w:val="00A20CD0"/>
    <w:rsid w:val="00A20FEF"/>
    <w:rsid w:val="00A21C4A"/>
    <w:rsid w:val="00A21FE9"/>
    <w:rsid w:val="00A2294C"/>
    <w:rsid w:val="00A22963"/>
    <w:rsid w:val="00A229A8"/>
    <w:rsid w:val="00A233BB"/>
    <w:rsid w:val="00A23C37"/>
    <w:rsid w:val="00A2415B"/>
    <w:rsid w:val="00A24654"/>
    <w:rsid w:val="00A254EF"/>
    <w:rsid w:val="00A25503"/>
    <w:rsid w:val="00A256A1"/>
    <w:rsid w:val="00A25E48"/>
    <w:rsid w:val="00A26B8C"/>
    <w:rsid w:val="00A26BFA"/>
    <w:rsid w:val="00A26FF3"/>
    <w:rsid w:val="00A27877"/>
    <w:rsid w:val="00A303CF"/>
    <w:rsid w:val="00A31B5C"/>
    <w:rsid w:val="00A31D62"/>
    <w:rsid w:val="00A32382"/>
    <w:rsid w:val="00A3273D"/>
    <w:rsid w:val="00A32FA1"/>
    <w:rsid w:val="00A3362A"/>
    <w:rsid w:val="00A33DFE"/>
    <w:rsid w:val="00A340F9"/>
    <w:rsid w:val="00A344E3"/>
    <w:rsid w:val="00A34A66"/>
    <w:rsid w:val="00A34AAD"/>
    <w:rsid w:val="00A34AF9"/>
    <w:rsid w:val="00A3533A"/>
    <w:rsid w:val="00A355F2"/>
    <w:rsid w:val="00A35D38"/>
    <w:rsid w:val="00A360F7"/>
    <w:rsid w:val="00A369CB"/>
    <w:rsid w:val="00A36EF2"/>
    <w:rsid w:val="00A40281"/>
    <w:rsid w:val="00A40436"/>
    <w:rsid w:val="00A40EDE"/>
    <w:rsid w:val="00A41175"/>
    <w:rsid w:val="00A416D4"/>
    <w:rsid w:val="00A41774"/>
    <w:rsid w:val="00A41873"/>
    <w:rsid w:val="00A419BC"/>
    <w:rsid w:val="00A41F04"/>
    <w:rsid w:val="00A420B7"/>
    <w:rsid w:val="00A4299F"/>
    <w:rsid w:val="00A443E2"/>
    <w:rsid w:val="00A4457E"/>
    <w:rsid w:val="00A448A9"/>
    <w:rsid w:val="00A44AAE"/>
    <w:rsid w:val="00A45B98"/>
    <w:rsid w:val="00A45CF0"/>
    <w:rsid w:val="00A45F41"/>
    <w:rsid w:val="00A4701A"/>
    <w:rsid w:val="00A4706F"/>
    <w:rsid w:val="00A470BA"/>
    <w:rsid w:val="00A4762F"/>
    <w:rsid w:val="00A50727"/>
    <w:rsid w:val="00A50CE1"/>
    <w:rsid w:val="00A51435"/>
    <w:rsid w:val="00A5201B"/>
    <w:rsid w:val="00A524B0"/>
    <w:rsid w:val="00A52642"/>
    <w:rsid w:val="00A52FA2"/>
    <w:rsid w:val="00A53242"/>
    <w:rsid w:val="00A53B36"/>
    <w:rsid w:val="00A53F3D"/>
    <w:rsid w:val="00A54146"/>
    <w:rsid w:val="00A54177"/>
    <w:rsid w:val="00A55CBB"/>
    <w:rsid w:val="00A55D60"/>
    <w:rsid w:val="00A55F23"/>
    <w:rsid w:val="00A563A6"/>
    <w:rsid w:val="00A5698A"/>
    <w:rsid w:val="00A60099"/>
    <w:rsid w:val="00A60157"/>
    <w:rsid w:val="00A6053E"/>
    <w:rsid w:val="00A61195"/>
    <w:rsid w:val="00A61DD9"/>
    <w:rsid w:val="00A61E73"/>
    <w:rsid w:val="00A62392"/>
    <w:rsid w:val="00A633F6"/>
    <w:rsid w:val="00A63953"/>
    <w:rsid w:val="00A63D41"/>
    <w:rsid w:val="00A63E34"/>
    <w:rsid w:val="00A64034"/>
    <w:rsid w:val="00A6434A"/>
    <w:rsid w:val="00A647FF"/>
    <w:rsid w:val="00A64A94"/>
    <w:rsid w:val="00A65F36"/>
    <w:rsid w:val="00A6613B"/>
    <w:rsid w:val="00A662AB"/>
    <w:rsid w:val="00A66C85"/>
    <w:rsid w:val="00A67DAD"/>
    <w:rsid w:val="00A67DBC"/>
    <w:rsid w:val="00A724EC"/>
    <w:rsid w:val="00A7287C"/>
    <w:rsid w:val="00A7287E"/>
    <w:rsid w:val="00A7454A"/>
    <w:rsid w:val="00A764F5"/>
    <w:rsid w:val="00A76C43"/>
    <w:rsid w:val="00A77940"/>
    <w:rsid w:val="00A77FEA"/>
    <w:rsid w:val="00A80250"/>
    <w:rsid w:val="00A8033F"/>
    <w:rsid w:val="00A80882"/>
    <w:rsid w:val="00A8088C"/>
    <w:rsid w:val="00A8088D"/>
    <w:rsid w:val="00A80B85"/>
    <w:rsid w:val="00A81897"/>
    <w:rsid w:val="00A81CF8"/>
    <w:rsid w:val="00A81E4A"/>
    <w:rsid w:val="00A82CCE"/>
    <w:rsid w:val="00A82E68"/>
    <w:rsid w:val="00A837A8"/>
    <w:rsid w:val="00A85349"/>
    <w:rsid w:val="00A85AA1"/>
    <w:rsid w:val="00A862FC"/>
    <w:rsid w:val="00A865AF"/>
    <w:rsid w:val="00A872C4"/>
    <w:rsid w:val="00A87A17"/>
    <w:rsid w:val="00A87EBA"/>
    <w:rsid w:val="00A87F19"/>
    <w:rsid w:val="00A90264"/>
    <w:rsid w:val="00A905EC"/>
    <w:rsid w:val="00A909BC"/>
    <w:rsid w:val="00A909DA"/>
    <w:rsid w:val="00A90D73"/>
    <w:rsid w:val="00A90F81"/>
    <w:rsid w:val="00A92110"/>
    <w:rsid w:val="00A9240D"/>
    <w:rsid w:val="00A92AA0"/>
    <w:rsid w:val="00A92E52"/>
    <w:rsid w:val="00A92EFF"/>
    <w:rsid w:val="00A93096"/>
    <w:rsid w:val="00A9314B"/>
    <w:rsid w:val="00A931F6"/>
    <w:rsid w:val="00A93790"/>
    <w:rsid w:val="00A93C3E"/>
    <w:rsid w:val="00A940E0"/>
    <w:rsid w:val="00A943C5"/>
    <w:rsid w:val="00A94477"/>
    <w:rsid w:val="00A946BF"/>
    <w:rsid w:val="00A94EA1"/>
    <w:rsid w:val="00A95580"/>
    <w:rsid w:val="00A95C2F"/>
    <w:rsid w:val="00A95E16"/>
    <w:rsid w:val="00A96256"/>
    <w:rsid w:val="00A962F7"/>
    <w:rsid w:val="00A96BAB"/>
    <w:rsid w:val="00A96C13"/>
    <w:rsid w:val="00A96CDE"/>
    <w:rsid w:val="00A97BB8"/>
    <w:rsid w:val="00AA04F7"/>
    <w:rsid w:val="00AA06B1"/>
    <w:rsid w:val="00AA0814"/>
    <w:rsid w:val="00AA0D80"/>
    <w:rsid w:val="00AA100E"/>
    <w:rsid w:val="00AA10FB"/>
    <w:rsid w:val="00AA202F"/>
    <w:rsid w:val="00AA290F"/>
    <w:rsid w:val="00AA2F7D"/>
    <w:rsid w:val="00AA38D3"/>
    <w:rsid w:val="00AA44DD"/>
    <w:rsid w:val="00AA4CDC"/>
    <w:rsid w:val="00AA5106"/>
    <w:rsid w:val="00AA567F"/>
    <w:rsid w:val="00AA647D"/>
    <w:rsid w:val="00AA673C"/>
    <w:rsid w:val="00AA6A61"/>
    <w:rsid w:val="00AA6D0D"/>
    <w:rsid w:val="00AA6DCF"/>
    <w:rsid w:val="00AA718B"/>
    <w:rsid w:val="00AA75ED"/>
    <w:rsid w:val="00AA76EE"/>
    <w:rsid w:val="00AA7F47"/>
    <w:rsid w:val="00AB0612"/>
    <w:rsid w:val="00AB0CA2"/>
    <w:rsid w:val="00AB1499"/>
    <w:rsid w:val="00AB21EE"/>
    <w:rsid w:val="00AB223F"/>
    <w:rsid w:val="00AB2FC5"/>
    <w:rsid w:val="00AB386D"/>
    <w:rsid w:val="00AB3A77"/>
    <w:rsid w:val="00AB3CD2"/>
    <w:rsid w:val="00AB44B6"/>
    <w:rsid w:val="00AB5B24"/>
    <w:rsid w:val="00AB5BF6"/>
    <w:rsid w:val="00AB6543"/>
    <w:rsid w:val="00AB7B5B"/>
    <w:rsid w:val="00AB7F3E"/>
    <w:rsid w:val="00AC0D7F"/>
    <w:rsid w:val="00AC1222"/>
    <w:rsid w:val="00AC1B58"/>
    <w:rsid w:val="00AC3066"/>
    <w:rsid w:val="00AC3392"/>
    <w:rsid w:val="00AC46D6"/>
    <w:rsid w:val="00AC4789"/>
    <w:rsid w:val="00AC48BA"/>
    <w:rsid w:val="00AC4C22"/>
    <w:rsid w:val="00AC4F92"/>
    <w:rsid w:val="00AC5028"/>
    <w:rsid w:val="00AC50CC"/>
    <w:rsid w:val="00AC5ECE"/>
    <w:rsid w:val="00AC6434"/>
    <w:rsid w:val="00AC660C"/>
    <w:rsid w:val="00AC6AFB"/>
    <w:rsid w:val="00AC6C46"/>
    <w:rsid w:val="00AC7433"/>
    <w:rsid w:val="00AC750B"/>
    <w:rsid w:val="00AC7707"/>
    <w:rsid w:val="00AD0475"/>
    <w:rsid w:val="00AD0CE7"/>
    <w:rsid w:val="00AD0F62"/>
    <w:rsid w:val="00AD1533"/>
    <w:rsid w:val="00AD1556"/>
    <w:rsid w:val="00AD175F"/>
    <w:rsid w:val="00AD24C9"/>
    <w:rsid w:val="00AD2D65"/>
    <w:rsid w:val="00AD40B6"/>
    <w:rsid w:val="00AD48F6"/>
    <w:rsid w:val="00AD4D7C"/>
    <w:rsid w:val="00AD5C47"/>
    <w:rsid w:val="00AD5D59"/>
    <w:rsid w:val="00AD5E78"/>
    <w:rsid w:val="00AD647F"/>
    <w:rsid w:val="00AD6E4A"/>
    <w:rsid w:val="00AD7079"/>
    <w:rsid w:val="00AD7106"/>
    <w:rsid w:val="00AE0295"/>
    <w:rsid w:val="00AE0939"/>
    <w:rsid w:val="00AE0D03"/>
    <w:rsid w:val="00AE10C6"/>
    <w:rsid w:val="00AE17FC"/>
    <w:rsid w:val="00AE1944"/>
    <w:rsid w:val="00AE1A54"/>
    <w:rsid w:val="00AE2BC1"/>
    <w:rsid w:val="00AE3D4E"/>
    <w:rsid w:val="00AE500B"/>
    <w:rsid w:val="00AE6224"/>
    <w:rsid w:val="00AE64AE"/>
    <w:rsid w:val="00AE6755"/>
    <w:rsid w:val="00AE6B86"/>
    <w:rsid w:val="00AE7CE8"/>
    <w:rsid w:val="00AE7E6F"/>
    <w:rsid w:val="00AF0012"/>
    <w:rsid w:val="00AF0987"/>
    <w:rsid w:val="00AF0C83"/>
    <w:rsid w:val="00AF1002"/>
    <w:rsid w:val="00AF19B9"/>
    <w:rsid w:val="00AF2631"/>
    <w:rsid w:val="00AF2B8F"/>
    <w:rsid w:val="00AF2C1B"/>
    <w:rsid w:val="00AF2DE9"/>
    <w:rsid w:val="00AF2EBB"/>
    <w:rsid w:val="00AF312F"/>
    <w:rsid w:val="00AF34AC"/>
    <w:rsid w:val="00AF36C0"/>
    <w:rsid w:val="00AF5963"/>
    <w:rsid w:val="00AF6459"/>
    <w:rsid w:val="00AF6E49"/>
    <w:rsid w:val="00AF7334"/>
    <w:rsid w:val="00AF75C2"/>
    <w:rsid w:val="00AF7ED9"/>
    <w:rsid w:val="00AF7F32"/>
    <w:rsid w:val="00B004C5"/>
    <w:rsid w:val="00B007DF"/>
    <w:rsid w:val="00B010A3"/>
    <w:rsid w:val="00B0172F"/>
    <w:rsid w:val="00B02B5C"/>
    <w:rsid w:val="00B03008"/>
    <w:rsid w:val="00B03664"/>
    <w:rsid w:val="00B0370A"/>
    <w:rsid w:val="00B03BD6"/>
    <w:rsid w:val="00B03C3B"/>
    <w:rsid w:val="00B03F33"/>
    <w:rsid w:val="00B04C57"/>
    <w:rsid w:val="00B04DE1"/>
    <w:rsid w:val="00B0656F"/>
    <w:rsid w:val="00B06D5C"/>
    <w:rsid w:val="00B1036C"/>
    <w:rsid w:val="00B10CA0"/>
    <w:rsid w:val="00B119B0"/>
    <w:rsid w:val="00B1210F"/>
    <w:rsid w:val="00B12AF3"/>
    <w:rsid w:val="00B12F41"/>
    <w:rsid w:val="00B1318E"/>
    <w:rsid w:val="00B13BD0"/>
    <w:rsid w:val="00B13C13"/>
    <w:rsid w:val="00B13DFC"/>
    <w:rsid w:val="00B13F6D"/>
    <w:rsid w:val="00B13F74"/>
    <w:rsid w:val="00B14780"/>
    <w:rsid w:val="00B14E8C"/>
    <w:rsid w:val="00B150ED"/>
    <w:rsid w:val="00B15309"/>
    <w:rsid w:val="00B15F87"/>
    <w:rsid w:val="00B17595"/>
    <w:rsid w:val="00B20D80"/>
    <w:rsid w:val="00B21058"/>
    <w:rsid w:val="00B2130A"/>
    <w:rsid w:val="00B21E14"/>
    <w:rsid w:val="00B227C3"/>
    <w:rsid w:val="00B22C9A"/>
    <w:rsid w:val="00B230D8"/>
    <w:rsid w:val="00B2330E"/>
    <w:rsid w:val="00B2382E"/>
    <w:rsid w:val="00B23FF3"/>
    <w:rsid w:val="00B243AE"/>
    <w:rsid w:val="00B24E54"/>
    <w:rsid w:val="00B25A4A"/>
    <w:rsid w:val="00B25FCF"/>
    <w:rsid w:val="00B2612E"/>
    <w:rsid w:val="00B27073"/>
    <w:rsid w:val="00B2787D"/>
    <w:rsid w:val="00B27974"/>
    <w:rsid w:val="00B27C8C"/>
    <w:rsid w:val="00B306FA"/>
    <w:rsid w:val="00B30A47"/>
    <w:rsid w:val="00B30A8D"/>
    <w:rsid w:val="00B30E1A"/>
    <w:rsid w:val="00B31268"/>
    <w:rsid w:val="00B3139A"/>
    <w:rsid w:val="00B316B1"/>
    <w:rsid w:val="00B321CB"/>
    <w:rsid w:val="00B322E5"/>
    <w:rsid w:val="00B32DDA"/>
    <w:rsid w:val="00B34506"/>
    <w:rsid w:val="00B358E8"/>
    <w:rsid w:val="00B35EB2"/>
    <w:rsid w:val="00B36010"/>
    <w:rsid w:val="00B36FD4"/>
    <w:rsid w:val="00B37183"/>
    <w:rsid w:val="00B37492"/>
    <w:rsid w:val="00B37AC7"/>
    <w:rsid w:val="00B40C22"/>
    <w:rsid w:val="00B412B2"/>
    <w:rsid w:val="00B413BF"/>
    <w:rsid w:val="00B41709"/>
    <w:rsid w:val="00B4213B"/>
    <w:rsid w:val="00B427BD"/>
    <w:rsid w:val="00B443F8"/>
    <w:rsid w:val="00B44776"/>
    <w:rsid w:val="00B4533C"/>
    <w:rsid w:val="00B4628B"/>
    <w:rsid w:val="00B46686"/>
    <w:rsid w:val="00B466E6"/>
    <w:rsid w:val="00B471A1"/>
    <w:rsid w:val="00B47C64"/>
    <w:rsid w:val="00B47F8D"/>
    <w:rsid w:val="00B5097B"/>
    <w:rsid w:val="00B50CFF"/>
    <w:rsid w:val="00B51006"/>
    <w:rsid w:val="00B511BF"/>
    <w:rsid w:val="00B51B74"/>
    <w:rsid w:val="00B5207E"/>
    <w:rsid w:val="00B520B2"/>
    <w:rsid w:val="00B5225D"/>
    <w:rsid w:val="00B53068"/>
    <w:rsid w:val="00B5352E"/>
    <w:rsid w:val="00B538C6"/>
    <w:rsid w:val="00B53ADB"/>
    <w:rsid w:val="00B53C05"/>
    <w:rsid w:val="00B545DF"/>
    <w:rsid w:val="00B558B7"/>
    <w:rsid w:val="00B55E47"/>
    <w:rsid w:val="00B56365"/>
    <w:rsid w:val="00B56454"/>
    <w:rsid w:val="00B564D2"/>
    <w:rsid w:val="00B56946"/>
    <w:rsid w:val="00B56AB3"/>
    <w:rsid w:val="00B571F0"/>
    <w:rsid w:val="00B5733E"/>
    <w:rsid w:val="00B5787D"/>
    <w:rsid w:val="00B605F0"/>
    <w:rsid w:val="00B60AF7"/>
    <w:rsid w:val="00B61C69"/>
    <w:rsid w:val="00B61EC4"/>
    <w:rsid w:val="00B62324"/>
    <w:rsid w:val="00B62F34"/>
    <w:rsid w:val="00B6526F"/>
    <w:rsid w:val="00B6561F"/>
    <w:rsid w:val="00B658A3"/>
    <w:rsid w:val="00B65932"/>
    <w:rsid w:val="00B65A81"/>
    <w:rsid w:val="00B65E53"/>
    <w:rsid w:val="00B65F97"/>
    <w:rsid w:val="00B665D3"/>
    <w:rsid w:val="00B667E2"/>
    <w:rsid w:val="00B668E3"/>
    <w:rsid w:val="00B66AF5"/>
    <w:rsid w:val="00B66BC9"/>
    <w:rsid w:val="00B67459"/>
    <w:rsid w:val="00B67FFB"/>
    <w:rsid w:val="00B71A26"/>
    <w:rsid w:val="00B71B41"/>
    <w:rsid w:val="00B73102"/>
    <w:rsid w:val="00B735AB"/>
    <w:rsid w:val="00B735D1"/>
    <w:rsid w:val="00B73648"/>
    <w:rsid w:val="00B73F48"/>
    <w:rsid w:val="00B74155"/>
    <w:rsid w:val="00B75275"/>
    <w:rsid w:val="00B758DF"/>
    <w:rsid w:val="00B75B31"/>
    <w:rsid w:val="00B75D9F"/>
    <w:rsid w:val="00B75E91"/>
    <w:rsid w:val="00B75FBD"/>
    <w:rsid w:val="00B770E4"/>
    <w:rsid w:val="00B77498"/>
    <w:rsid w:val="00B777DF"/>
    <w:rsid w:val="00B779A2"/>
    <w:rsid w:val="00B80C08"/>
    <w:rsid w:val="00B80D14"/>
    <w:rsid w:val="00B81819"/>
    <w:rsid w:val="00B81A14"/>
    <w:rsid w:val="00B82818"/>
    <w:rsid w:val="00B82822"/>
    <w:rsid w:val="00B82A3C"/>
    <w:rsid w:val="00B8318B"/>
    <w:rsid w:val="00B83207"/>
    <w:rsid w:val="00B83BFB"/>
    <w:rsid w:val="00B83C1D"/>
    <w:rsid w:val="00B84102"/>
    <w:rsid w:val="00B85F38"/>
    <w:rsid w:val="00B876E8"/>
    <w:rsid w:val="00B87765"/>
    <w:rsid w:val="00B87D8C"/>
    <w:rsid w:val="00B87DD6"/>
    <w:rsid w:val="00B87F7A"/>
    <w:rsid w:val="00B9052B"/>
    <w:rsid w:val="00B90A1F"/>
    <w:rsid w:val="00B90A3A"/>
    <w:rsid w:val="00B90C71"/>
    <w:rsid w:val="00B9115D"/>
    <w:rsid w:val="00B911B2"/>
    <w:rsid w:val="00B9157A"/>
    <w:rsid w:val="00B92AF2"/>
    <w:rsid w:val="00B92EBB"/>
    <w:rsid w:val="00B92F17"/>
    <w:rsid w:val="00B937C1"/>
    <w:rsid w:val="00B93B06"/>
    <w:rsid w:val="00B94C25"/>
    <w:rsid w:val="00B95DFB"/>
    <w:rsid w:val="00B9641B"/>
    <w:rsid w:val="00B968E2"/>
    <w:rsid w:val="00B97062"/>
    <w:rsid w:val="00B976DF"/>
    <w:rsid w:val="00B97AA4"/>
    <w:rsid w:val="00B97E7A"/>
    <w:rsid w:val="00B97F83"/>
    <w:rsid w:val="00BA00BD"/>
    <w:rsid w:val="00BA015C"/>
    <w:rsid w:val="00BA0269"/>
    <w:rsid w:val="00BA02D1"/>
    <w:rsid w:val="00BA1E1B"/>
    <w:rsid w:val="00BA23FC"/>
    <w:rsid w:val="00BA27F7"/>
    <w:rsid w:val="00BA28AB"/>
    <w:rsid w:val="00BA3A19"/>
    <w:rsid w:val="00BA3A2B"/>
    <w:rsid w:val="00BA454B"/>
    <w:rsid w:val="00BA4BDE"/>
    <w:rsid w:val="00BA4CC3"/>
    <w:rsid w:val="00BA4DA5"/>
    <w:rsid w:val="00BA4E84"/>
    <w:rsid w:val="00BA5309"/>
    <w:rsid w:val="00BA56DD"/>
    <w:rsid w:val="00BA59F7"/>
    <w:rsid w:val="00BA5B52"/>
    <w:rsid w:val="00BA6B2E"/>
    <w:rsid w:val="00BA7272"/>
    <w:rsid w:val="00BA763A"/>
    <w:rsid w:val="00BA7FE8"/>
    <w:rsid w:val="00BB01E5"/>
    <w:rsid w:val="00BB0276"/>
    <w:rsid w:val="00BB06C8"/>
    <w:rsid w:val="00BB0B54"/>
    <w:rsid w:val="00BB1057"/>
    <w:rsid w:val="00BB11F4"/>
    <w:rsid w:val="00BB1991"/>
    <w:rsid w:val="00BB231B"/>
    <w:rsid w:val="00BB3567"/>
    <w:rsid w:val="00BB4550"/>
    <w:rsid w:val="00BB5193"/>
    <w:rsid w:val="00BB5577"/>
    <w:rsid w:val="00BB55F1"/>
    <w:rsid w:val="00BB5708"/>
    <w:rsid w:val="00BB57E4"/>
    <w:rsid w:val="00BB5952"/>
    <w:rsid w:val="00BB5A66"/>
    <w:rsid w:val="00BB5B3E"/>
    <w:rsid w:val="00BB6F55"/>
    <w:rsid w:val="00BC04EA"/>
    <w:rsid w:val="00BC0AAA"/>
    <w:rsid w:val="00BC149A"/>
    <w:rsid w:val="00BC203F"/>
    <w:rsid w:val="00BC2AFF"/>
    <w:rsid w:val="00BC2E11"/>
    <w:rsid w:val="00BC333F"/>
    <w:rsid w:val="00BC36BA"/>
    <w:rsid w:val="00BC39B9"/>
    <w:rsid w:val="00BC400A"/>
    <w:rsid w:val="00BC4204"/>
    <w:rsid w:val="00BC46CD"/>
    <w:rsid w:val="00BC4F46"/>
    <w:rsid w:val="00BC5142"/>
    <w:rsid w:val="00BC622E"/>
    <w:rsid w:val="00BC6853"/>
    <w:rsid w:val="00BC6AE5"/>
    <w:rsid w:val="00BC74E1"/>
    <w:rsid w:val="00BC76E6"/>
    <w:rsid w:val="00BC7859"/>
    <w:rsid w:val="00BD0D68"/>
    <w:rsid w:val="00BD1427"/>
    <w:rsid w:val="00BD16EE"/>
    <w:rsid w:val="00BD17A9"/>
    <w:rsid w:val="00BD1C27"/>
    <w:rsid w:val="00BD20EC"/>
    <w:rsid w:val="00BD27FA"/>
    <w:rsid w:val="00BD2CE0"/>
    <w:rsid w:val="00BD2F1A"/>
    <w:rsid w:val="00BD3752"/>
    <w:rsid w:val="00BD41C1"/>
    <w:rsid w:val="00BD4254"/>
    <w:rsid w:val="00BD4A19"/>
    <w:rsid w:val="00BD4F64"/>
    <w:rsid w:val="00BD54AC"/>
    <w:rsid w:val="00BD55A2"/>
    <w:rsid w:val="00BD64D1"/>
    <w:rsid w:val="00BD6C7E"/>
    <w:rsid w:val="00BD6DE6"/>
    <w:rsid w:val="00BD76DC"/>
    <w:rsid w:val="00BD7C48"/>
    <w:rsid w:val="00BE12B4"/>
    <w:rsid w:val="00BE211B"/>
    <w:rsid w:val="00BE2368"/>
    <w:rsid w:val="00BE2ACB"/>
    <w:rsid w:val="00BE395A"/>
    <w:rsid w:val="00BE4789"/>
    <w:rsid w:val="00BE5468"/>
    <w:rsid w:val="00BE5AD3"/>
    <w:rsid w:val="00BE5CC0"/>
    <w:rsid w:val="00BE5F9E"/>
    <w:rsid w:val="00BE6B9F"/>
    <w:rsid w:val="00BE6EC2"/>
    <w:rsid w:val="00BE7C06"/>
    <w:rsid w:val="00BE7DAF"/>
    <w:rsid w:val="00BF04AE"/>
    <w:rsid w:val="00BF04C5"/>
    <w:rsid w:val="00BF175F"/>
    <w:rsid w:val="00BF1C45"/>
    <w:rsid w:val="00BF2051"/>
    <w:rsid w:val="00BF2CC1"/>
    <w:rsid w:val="00BF2CD2"/>
    <w:rsid w:val="00BF2CE9"/>
    <w:rsid w:val="00BF3FBF"/>
    <w:rsid w:val="00BF4448"/>
    <w:rsid w:val="00BF4E5E"/>
    <w:rsid w:val="00BF5AD8"/>
    <w:rsid w:val="00BF6A9E"/>
    <w:rsid w:val="00BF6AA1"/>
    <w:rsid w:val="00BF7D63"/>
    <w:rsid w:val="00C00765"/>
    <w:rsid w:val="00C015CE"/>
    <w:rsid w:val="00C01819"/>
    <w:rsid w:val="00C01F16"/>
    <w:rsid w:val="00C02052"/>
    <w:rsid w:val="00C02F6B"/>
    <w:rsid w:val="00C03418"/>
    <w:rsid w:val="00C0341C"/>
    <w:rsid w:val="00C03510"/>
    <w:rsid w:val="00C03961"/>
    <w:rsid w:val="00C03EDC"/>
    <w:rsid w:val="00C04924"/>
    <w:rsid w:val="00C04FEF"/>
    <w:rsid w:val="00C05DA5"/>
    <w:rsid w:val="00C0645D"/>
    <w:rsid w:val="00C069E1"/>
    <w:rsid w:val="00C105D4"/>
    <w:rsid w:val="00C11845"/>
    <w:rsid w:val="00C125FB"/>
    <w:rsid w:val="00C12706"/>
    <w:rsid w:val="00C13453"/>
    <w:rsid w:val="00C139A9"/>
    <w:rsid w:val="00C143B6"/>
    <w:rsid w:val="00C14D67"/>
    <w:rsid w:val="00C15130"/>
    <w:rsid w:val="00C15150"/>
    <w:rsid w:val="00C15328"/>
    <w:rsid w:val="00C15C8F"/>
    <w:rsid w:val="00C15F5B"/>
    <w:rsid w:val="00C16054"/>
    <w:rsid w:val="00C16743"/>
    <w:rsid w:val="00C16CB8"/>
    <w:rsid w:val="00C17BCB"/>
    <w:rsid w:val="00C17CF1"/>
    <w:rsid w:val="00C20097"/>
    <w:rsid w:val="00C207F0"/>
    <w:rsid w:val="00C215AE"/>
    <w:rsid w:val="00C219F2"/>
    <w:rsid w:val="00C230E8"/>
    <w:rsid w:val="00C23441"/>
    <w:rsid w:val="00C23BC1"/>
    <w:rsid w:val="00C2407A"/>
    <w:rsid w:val="00C244EA"/>
    <w:rsid w:val="00C24C76"/>
    <w:rsid w:val="00C24CEF"/>
    <w:rsid w:val="00C24DBA"/>
    <w:rsid w:val="00C24F79"/>
    <w:rsid w:val="00C255E3"/>
    <w:rsid w:val="00C25A18"/>
    <w:rsid w:val="00C25CFE"/>
    <w:rsid w:val="00C25D74"/>
    <w:rsid w:val="00C26A7B"/>
    <w:rsid w:val="00C26AD4"/>
    <w:rsid w:val="00C278BA"/>
    <w:rsid w:val="00C27996"/>
    <w:rsid w:val="00C27D2A"/>
    <w:rsid w:val="00C30D16"/>
    <w:rsid w:val="00C32144"/>
    <w:rsid w:val="00C3273D"/>
    <w:rsid w:val="00C32983"/>
    <w:rsid w:val="00C33786"/>
    <w:rsid w:val="00C34A1A"/>
    <w:rsid w:val="00C34CD6"/>
    <w:rsid w:val="00C3572C"/>
    <w:rsid w:val="00C363A6"/>
    <w:rsid w:val="00C364CC"/>
    <w:rsid w:val="00C36B61"/>
    <w:rsid w:val="00C37BF8"/>
    <w:rsid w:val="00C41DD6"/>
    <w:rsid w:val="00C421AE"/>
    <w:rsid w:val="00C42AB2"/>
    <w:rsid w:val="00C4329A"/>
    <w:rsid w:val="00C43BDC"/>
    <w:rsid w:val="00C43DF6"/>
    <w:rsid w:val="00C448F5"/>
    <w:rsid w:val="00C44C1E"/>
    <w:rsid w:val="00C45564"/>
    <w:rsid w:val="00C462DC"/>
    <w:rsid w:val="00C46854"/>
    <w:rsid w:val="00C46BB6"/>
    <w:rsid w:val="00C4778D"/>
    <w:rsid w:val="00C50150"/>
    <w:rsid w:val="00C51113"/>
    <w:rsid w:val="00C52AFC"/>
    <w:rsid w:val="00C52B7A"/>
    <w:rsid w:val="00C52B89"/>
    <w:rsid w:val="00C52EE1"/>
    <w:rsid w:val="00C53805"/>
    <w:rsid w:val="00C539EB"/>
    <w:rsid w:val="00C54B87"/>
    <w:rsid w:val="00C55219"/>
    <w:rsid w:val="00C55EDC"/>
    <w:rsid w:val="00C560B5"/>
    <w:rsid w:val="00C56D58"/>
    <w:rsid w:val="00C57F45"/>
    <w:rsid w:val="00C60868"/>
    <w:rsid w:val="00C618C0"/>
    <w:rsid w:val="00C620EE"/>
    <w:rsid w:val="00C620F3"/>
    <w:rsid w:val="00C622FF"/>
    <w:rsid w:val="00C6299E"/>
    <w:rsid w:val="00C63D7B"/>
    <w:rsid w:val="00C64CEC"/>
    <w:rsid w:val="00C64D66"/>
    <w:rsid w:val="00C65699"/>
    <w:rsid w:val="00C65DE6"/>
    <w:rsid w:val="00C65E97"/>
    <w:rsid w:val="00C660E7"/>
    <w:rsid w:val="00C661C1"/>
    <w:rsid w:val="00C66E08"/>
    <w:rsid w:val="00C67665"/>
    <w:rsid w:val="00C6794E"/>
    <w:rsid w:val="00C67A86"/>
    <w:rsid w:val="00C67B19"/>
    <w:rsid w:val="00C70968"/>
    <w:rsid w:val="00C723BF"/>
    <w:rsid w:val="00C727E0"/>
    <w:rsid w:val="00C7289B"/>
    <w:rsid w:val="00C734C7"/>
    <w:rsid w:val="00C73791"/>
    <w:rsid w:val="00C741C2"/>
    <w:rsid w:val="00C74548"/>
    <w:rsid w:val="00C745DC"/>
    <w:rsid w:val="00C7468E"/>
    <w:rsid w:val="00C74E01"/>
    <w:rsid w:val="00C74F06"/>
    <w:rsid w:val="00C75D1F"/>
    <w:rsid w:val="00C76322"/>
    <w:rsid w:val="00C76BCC"/>
    <w:rsid w:val="00C76CF0"/>
    <w:rsid w:val="00C771B2"/>
    <w:rsid w:val="00C7753D"/>
    <w:rsid w:val="00C77AB5"/>
    <w:rsid w:val="00C77BE0"/>
    <w:rsid w:val="00C805E9"/>
    <w:rsid w:val="00C80B37"/>
    <w:rsid w:val="00C80FC0"/>
    <w:rsid w:val="00C811D1"/>
    <w:rsid w:val="00C81A7B"/>
    <w:rsid w:val="00C81EDC"/>
    <w:rsid w:val="00C82DA1"/>
    <w:rsid w:val="00C83949"/>
    <w:rsid w:val="00C84972"/>
    <w:rsid w:val="00C84A5C"/>
    <w:rsid w:val="00C84CD9"/>
    <w:rsid w:val="00C8580F"/>
    <w:rsid w:val="00C8593F"/>
    <w:rsid w:val="00C85A58"/>
    <w:rsid w:val="00C85FFF"/>
    <w:rsid w:val="00C86E1B"/>
    <w:rsid w:val="00C87160"/>
    <w:rsid w:val="00C874A3"/>
    <w:rsid w:val="00C87D88"/>
    <w:rsid w:val="00C90C6C"/>
    <w:rsid w:val="00C91CF1"/>
    <w:rsid w:val="00C9433E"/>
    <w:rsid w:val="00C948AD"/>
    <w:rsid w:val="00C95120"/>
    <w:rsid w:val="00C955EF"/>
    <w:rsid w:val="00C95D63"/>
    <w:rsid w:val="00C9615F"/>
    <w:rsid w:val="00C96A1A"/>
    <w:rsid w:val="00C97743"/>
    <w:rsid w:val="00CA04D7"/>
    <w:rsid w:val="00CA165A"/>
    <w:rsid w:val="00CA2075"/>
    <w:rsid w:val="00CA287C"/>
    <w:rsid w:val="00CA2FD3"/>
    <w:rsid w:val="00CA38D7"/>
    <w:rsid w:val="00CA4056"/>
    <w:rsid w:val="00CA4E44"/>
    <w:rsid w:val="00CA5D5E"/>
    <w:rsid w:val="00CA5E8D"/>
    <w:rsid w:val="00CA7ADC"/>
    <w:rsid w:val="00CB0073"/>
    <w:rsid w:val="00CB0623"/>
    <w:rsid w:val="00CB10A1"/>
    <w:rsid w:val="00CB158C"/>
    <w:rsid w:val="00CB1B60"/>
    <w:rsid w:val="00CB2031"/>
    <w:rsid w:val="00CB2ADC"/>
    <w:rsid w:val="00CB3030"/>
    <w:rsid w:val="00CB323D"/>
    <w:rsid w:val="00CB3663"/>
    <w:rsid w:val="00CB3931"/>
    <w:rsid w:val="00CB4192"/>
    <w:rsid w:val="00CB41B3"/>
    <w:rsid w:val="00CB4697"/>
    <w:rsid w:val="00CB4AB6"/>
    <w:rsid w:val="00CB4ADD"/>
    <w:rsid w:val="00CB5240"/>
    <w:rsid w:val="00CB6991"/>
    <w:rsid w:val="00CB6A60"/>
    <w:rsid w:val="00CB6AD5"/>
    <w:rsid w:val="00CB7065"/>
    <w:rsid w:val="00CB7961"/>
    <w:rsid w:val="00CB79F3"/>
    <w:rsid w:val="00CB7C1E"/>
    <w:rsid w:val="00CC08CA"/>
    <w:rsid w:val="00CC118F"/>
    <w:rsid w:val="00CC1ACE"/>
    <w:rsid w:val="00CC1ED3"/>
    <w:rsid w:val="00CC24C9"/>
    <w:rsid w:val="00CC2BE0"/>
    <w:rsid w:val="00CC2D85"/>
    <w:rsid w:val="00CC2FB2"/>
    <w:rsid w:val="00CC3D7E"/>
    <w:rsid w:val="00CC41DC"/>
    <w:rsid w:val="00CC4979"/>
    <w:rsid w:val="00CC4ABD"/>
    <w:rsid w:val="00CC4AE1"/>
    <w:rsid w:val="00CC4FF0"/>
    <w:rsid w:val="00CC588E"/>
    <w:rsid w:val="00CC6C3E"/>
    <w:rsid w:val="00CC77DB"/>
    <w:rsid w:val="00CC7AA4"/>
    <w:rsid w:val="00CC7DA6"/>
    <w:rsid w:val="00CD0712"/>
    <w:rsid w:val="00CD09E6"/>
    <w:rsid w:val="00CD1693"/>
    <w:rsid w:val="00CD1C98"/>
    <w:rsid w:val="00CD1FEA"/>
    <w:rsid w:val="00CD2A94"/>
    <w:rsid w:val="00CD3418"/>
    <w:rsid w:val="00CD3684"/>
    <w:rsid w:val="00CD40E6"/>
    <w:rsid w:val="00CD42FC"/>
    <w:rsid w:val="00CD55E8"/>
    <w:rsid w:val="00CD584B"/>
    <w:rsid w:val="00CD64AA"/>
    <w:rsid w:val="00CD6E6D"/>
    <w:rsid w:val="00CD7F36"/>
    <w:rsid w:val="00CE06BF"/>
    <w:rsid w:val="00CE084A"/>
    <w:rsid w:val="00CE1508"/>
    <w:rsid w:val="00CE17C6"/>
    <w:rsid w:val="00CE2893"/>
    <w:rsid w:val="00CE38AC"/>
    <w:rsid w:val="00CE3A4E"/>
    <w:rsid w:val="00CE3C75"/>
    <w:rsid w:val="00CE3ED8"/>
    <w:rsid w:val="00CE430B"/>
    <w:rsid w:val="00CE46D7"/>
    <w:rsid w:val="00CE4931"/>
    <w:rsid w:val="00CE4A91"/>
    <w:rsid w:val="00CE4BC9"/>
    <w:rsid w:val="00CE53A8"/>
    <w:rsid w:val="00CE561D"/>
    <w:rsid w:val="00CE585F"/>
    <w:rsid w:val="00CE59A2"/>
    <w:rsid w:val="00CE5BC9"/>
    <w:rsid w:val="00CE5DA2"/>
    <w:rsid w:val="00CE774D"/>
    <w:rsid w:val="00CF0885"/>
    <w:rsid w:val="00CF11C5"/>
    <w:rsid w:val="00CF1203"/>
    <w:rsid w:val="00CF13D0"/>
    <w:rsid w:val="00CF1AE0"/>
    <w:rsid w:val="00CF1D03"/>
    <w:rsid w:val="00CF2304"/>
    <w:rsid w:val="00CF23DF"/>
    <w:rsid w:val="00CF28D1"/>
    <w:rsid w:val="00CF2A6F"/>
    <w:rsid w:val="00CF3066"/>
    <w:rsid w:val="00CF3651"/>
    <w:rsid w:val="00CF3B60"/>
    <w:rsid w:val="00CF47A1"/>
    <w:rsid w:val="00CF4BF3"/>
    <w:rsid w:val="00CF4F37"/>
    <w:rsid w:val="00CF5D47"/>
    <w:rsid w:val="00CF64A6"/>
    <w:rsid w:val="00CF6D1E"/>
    <w:rsid w:val="00CF7076"/>
    <w:rsid w:val="00D00333"/>
    <w:rsid w:val="00D007BC"/>
    <w:rsid w:val="00D019E7"/>
    <w:rsid w:val="00D01A58"/>
    <w:rsid w:val="00D02A9B"/>
    <w:rsid w:val="00D03961"/>
    <w:rsid w:val="00D03BF2"/>
    <w:rsid w:val="00D03D23"/>
    <w:rsid w:val="00D03D72"/>
    <w:rsid w:val="00D03EEA"/>
    <w:rsid w:val="00D04186"/>
    <w:rsid w:val="00D04521"/>
    <w:rsid w:val="00D053E2"/>
    <w:rsid w:val="00D053F2"/>
    <w:rsid w:val="00D05480"/>
    <w:rsid w:val="00D057E6"/>
    <w:rsid w:val="00D058A7"/>
    <w:rsid w:val="00D05D43"/>
    <w:rsid w:val="00D05EE2"/>
    <w:rsid w:val="00D062A7"/>
    <w:rsid w:val="00D065D1"/>
    <w:rsid w:val="00D0708A"/>
    <w:rsid w:val="00D07233"/>
    <w:rsid w:val="00D073DE"/>
    <w:rsid w:val="00D078D3"/>
    <w:rsid w:val="00D07932"/>
    <w:rsid w:val="00D07A69"/>
    <w:rsid w:val="00D07BEB"/>
    <w:rsid w:val="00D07FD1"/>
    <w:rsid w:val="00D1076F"/>
    <w:rsid w:val="00D10949"/>
    <w:rsid w:val="00D10BAA"/>
    <w:rsid w:val="00D1182E"/>
    <w:rsid w:val="00D12178"/>
    <w:rsid w:val="00D12EFA"/>
    <w:rsid w:val="00D134E1"/>
    <w:rsid w:val="00D137C7"/>
    <w:rsid w:val="00D14579"/>
    <w:rsid w:val="00D14E18"/>
    <w:rsid w:val="00D15579"/>
    <w:rsid w:val="00D15ADA"/>
    <w:rsid w:val="00D15B38"/>
    <w:rsid w:val="00D1619B"/>
    <w:rsid w:val="00D16261"/>
    <w:rsid w:val="00D167DA"/>
    <w:rsid w:val="00D16B6B"/>
    <w:rsid w:val="00D2033E"/>
    <w:rsid w:val="00D20B56"/>
    <w:rsid w:val="00D215CD"/>
    <w:rsid w:val="00D218A2"/>
    <w:rsid w:val="00D22165"/>
    <w:rsid w:val="00D22FEA"/>
    <w:rsid w:val="00D23266"/>
    <w:rsid w:val="00D242E4"/>
    <w:rsid w:val="00D25407"/>
    <w:rsid w:val="00D256F3"/>
    <w:rsid w:val="00D25773"/>
    <w:rsid w:val="00D26760"/>
    <w:rsid w:val="00D2689E"/>
    <w:rsid w:val="00D2794C"/>
    <w:rsid w:val="00D27B16"/>
    <w:rsid w:val="00D27D02"/>
    <w:rsid w:val="00D27F1C"/>
    <w:rsid w:val="00D305FF"/>
    <w:rsid w:val="00D31847"/>
    <w:rsid w:val="00D31A86"/>
    <w:rsid w:val="00D31CA9"/>
    <w:rsid w:val="00D327B3"/>
    <w:rsid w:val="00D331CE"/>
    <w:rsid w:val="00D341F6"/>
    <w:rsid w:val="00D344FC"/>
    <w:rsid w:val="00D34922"/>
    <w:rsid w:val="00D358D0"/>
    <w:rsid w:val="00D35EAF"/>
    <w:rsid w:val="00D3702D"/>
    <w:rsid w:val="00D3762C"/>
    <w:rsid w:val="00D40044"/>
    <w:rsid w:val="00D40214"/>
    <w:rsid w:val="00D40B0C"/>
    <w:rsid w:val="00D4103F"/>
    <w:rsid w:val="00D41655"/>
    <w:rsid w:val="00D41851"/>
    <w:rsid w:val="00D4228E"/>
    <w:rsid w:val="00D43705"/>
    <w:rsid w:val="00D43B63"/>
    <w:rsid w:val="00D44342"/>
    <w:rsid w:val="00D44BE1"/>
    <w:rsid w:val="00D45137"/>
    <w:rsid w:val="00D452EB"/>
    <w:rsid w:val="00D460C6"/>
    <w:rsid w:val="00D4689F"/>
    <w:rsid w:val="00D46CD6"/>
    <w:rsid w:val="00D47ACC"/>
    <w:rsid w:val="00D50453"/>
    <w:rsid w:val="00D504E4"/>
    <w:rsid w:val="00D50E01"/>
    <w:rsid w:val="00D51211"/>
    <w:rsid w:val="00D5197D"/>
    <w:rsid w:val="00D5198C"/>
    <w:rsid w:val="00D519C1"/>
    <w:rsid w:val="00D51AB7"/>
    <w:rsid w:val="00D523C5"/>
    <w:rsid w:val="00D53D34"/>
    <w:rsid w:val="00D55358"/>
    <w:rsid w:val="00D5566B"/>
    <w:rsid w:val="00D568BD"/>
    <w:rsid w:val="00D56C04"/>
    <w:rsid w:val="00D5783E"/>
    <w:rsid w:val="00D57DA0"/>
    <w:rsid w:val="00D60445"/>
    <w:rsid w:val="00D6091C"/>
    <w:rsid w:val="00D615AC"/>
    <w:rsid w:val="00D61A94"/>
    <w:rsid w:val="00D61D72"/>
    <w:rsid w:val="00D626F0"/>
    <w:rsid w:val="00D62834"/>
    <w:rsid w:val="00D62AE5"/>
    <w:rsid w:val="00D64139"/>
    <w:rsid w:val="00D64AD1"/>
    <w:rsid w:val="00D654E0"/>
    <w:rsid w:val="00D65B63"/>
    <w:rsid w:val="00D671B3"/>
    <w:rsid w:val="00D6724E"/>
    <w:rsid w:val="00D677D6"/>
    <w:rsid w:val="00D70294"/>
    <w:rsid w:val="00D706BC"/>
    <w:rsid w:val="00D70D5D"/>
    <w:rsid w:val="00D71091"/>
    <w:rsid w:val="00D71402"/>
    <w:rsid w:val="00D72075"/>
    <w:rsid w:val="00D72319"/>
    <w:rsid w:val="00D725C7"/>
    <w:rsid w:val="00D72713"/>
    <w:rsid w:val="00D731F8"/>
    <w:rsid w:val="00D733DB"/>
    <w:rsid w:val="00D73ED6"/>
    <w:rsid w:val="00D749F4"/>
    <w:rsid w:val="00D74BCF"/>
    <w:rsid w:val="00D760C5"/>
    <w:rsid w:val="00D7632B"/>
    <w:rsid w:val="00D765DB"/>
    <w:rsid w:val="00D76B83"/>
    <w:rsid w:val="00D77AB4"/>
    <w:rsid w:val="00D77B4B"/>
    <w:rsid w:val="00D80925"/>
    <w:rsid w:val="00D80EB3"/>
    <w:rsid w:val="00D81125"/>
    <w:rsid w:val="00D81992"/>
    <w:rsid w:val="00D819EA"/>
    <w:rsid w:val="00D82766"/>
    <w:rsid w:val="00D83652"/>
    <w:rsid w:val="00D83EBF"/>
    <w:rsid w:val="00D84020"/>
    <w:rsid w:val="00D841C5"/>
    <w:rsid w:val="00D84A01"/>
    <w:rsid w:val="00D84A74"/>
    <w:rsid w:val="00D855E2"/>
    <w:rsid w:val="00D86070"/>
    <w:rsid w:val="00D863C8"/>
    <w:rsid w:val="00D86769"/>
    <w:rsid w:val="00D867E0"/>
    <w:rsid w:val="00D9007B"/>
    <w:rsid w:val="00D905C5"/>
    <w:rsid w:val="00D910B3"/>
    <w:rsid w:val="00D91C7F"/>
    <w:rsid w:val="00D92A0C"/>
    <w:rsid w:val="00D92A7F"/>
    <w:rsid w:val="00D935B7"/>
    <w:rsid w:val="00D9377C"/>
    <w:rsid w:val="00D947AB"/>
    <w:rsid w:val="00D94B74"/>
    <w:rsid w:val="00D94DB5"/>
    <w:rsid w:val="00D95592"/>
    <w:rsid w:val="00D959C6"/>
    <w:rsid w:val="00D95A26"/>
    <w:rsid w:val="00D95B07"/>
    <w:rsid w:val="00D95B34"/>
    <w:rsid w:val="00D96424"/>
    <w:rsid w:val="00D974D6"/>
    <w:rsid w:val="00D9758D"/>
    <w:rsid w:val="00DA079B"/>
    <w:rsid w:val="00DA0854"/>
    <w:rsid w:val="00DA0BFE"/>
    <w:rsid w:val="00DA0ECD"/>
    <w:rsid w:val="00DA137F"/>
    <w:rsid w:val="00DA19E0"/>
    <w:rsid w:val="00DA1B58"/>
    <w:rsid w:val="00DA1E68"/>
    <w:rsid w:val="00DA1F0E"/>
    <w:rsid w:val="00DA2A4D"/>
    <w:rsid w:val="00DA32B4"/>
    <w:rsid w:val="00DA3920"/>
    <w:rsid w:val="00DA3A1F"/>
    <w:rsid w:val="00DA3F13"/>
    <w:rsid w:val="00DA452D"/>
    <w:rsid w:val="00DA4884"/>
    <w:rsid w:val="00DA5D54"/>
    <w:rsid w:val="00DA64A3"/>
    <w:rsid w:val="00DA7FD7"/>
    <w:rsid w:val="00DB1ACD"/>
    <w:rsid w:val="00DB1B03"/>
    <w:rsid w:val="00DB1B7C"/>
    <w:rsid w:val="00DB4F81"/>
    <w:rsid w:val="00DB50FB"/>
    <w:rsid w:val="00DB512C"/>
    <w:rsid w:val="00DB55EC"/>
    <w:rsid w:val="00DB5602"/>
    <w:rsid w:val="00DB5D11"/>
    <w:rsid w:val="00DB6504"/>
    <w:rsid w:val="00DB65A4"/>
    <w:rsid w:val="00DB65CD"/>
    <w:rsid w:val="00DB66CA"/>
    <w:rsid w:val="00DB69B9"/>
    <w:rsid w:val="00DB6F37"/>
    <w:rsid w:val="00DB71C6"/>
    <w:rsid w:val="00DB73BA"/>
    <w:rsid w:val="00DB73E2"/>
    <w:rsid w:val="00DB7868"/>
    <w:rsid w:val="00DB78E8"/>
    <w:rsid w:val="00DB7BE7"/>
    <w:rsid w:val="00DC007B"/>
    <w:rsid w:val="00DC03C1"/>
    <w:rsid w:val="00DC043C"/>
    <w:rsid w:val="00DC04B9"/>
    <w:rsid w:val="00DC0658"/>
    <w:rsid w:val="00DC18AD"/>
    <w:rsid w:val="00DC2673"/>
    <w:rsid w:val="00DC35F6"/>
    <w:rsid w:val="00DC37A2"/>
    <w:rsid w:val="00DC37AB"/>
    <w:rsid w:val="00DC3FF3"/>
    <w:rsid w:val="00DC4F64"/>
    <w:rsid w:val="00DC5156"/>
    <w:rsid w:val="00DC5C21"/>
    <w:rsid w:val="00DC6838"/>
    <w:rsid w:val="00DC6E72"/>
    <w:rsid w:val="00DC7BBD"/>
    <w:rsid w:val="00DD160A"/>
    <w:rsid w:val="00DD16CE"/>
    <w:rsid w:val="00DD2561"/>
    <w:rsid w:val="00DD342E"/>
    <w:rsid w:val="00DD4375"/>
    <w:rsid w:val="00DD4B0F"/>
    <w:rsid w:val="00DD50DE"/>
    <w:rsid w:val="00DD5523"/>
    <w:rsid w:val="00DD5B94"/>
    <w:rsid w:val="00DD5E3D"/>
    <w:rsid w:val="00DD6862"/>
    <w:rsid w:val="00DD7526"/>
    <w:rsid w:val="00DD771C"/>
    <w:rsid w:val="00DD7A01"/>
    <w:rsid w:val="00DE06B9"/>
    <w:rsid w:val="00DE1653"/>
    <w:rsid w:val="00DE1AB5"/>
    <w:rsid w:val="00DE1CAF"/>
    <w:rsid w:val="00DE20AA"/>
    <w:rsid w:val="00DE2A42"/>
    <w:rsid w:val="00DE2CB3"/>
    <w:rsid w:val="00DE30DF"/>
    <w:rsid w:val="00DE34CF"/>
    <w:rsid w:val="00DE405A"/>
    <w:rsid w:val="00DE432C"/>
    <w:rsid w:val="00DE4F30"/>
    <w:rsid w:val="00DE53E3"/>
    <w:rsid w:val="00DE5430"/>
    <w:rsid w:val="00DE5B26"/>
    <w:rsid w:val="00DE5F64"/>
    <w:rsid w:val="00DE6181"/>
    <w:rsid w:val="00DE6517"/>
    <w:rsid w:val="00DE6D0C"/>
    <w:rsid w:val="00DE6F17"/>
    <w:rsid w:val="00DE6FC5"/>
    <w:rsid w:val="00DE7193"/>
    <w:rsid w:val="00DF00C7"/>
    <w:rsid w:val="00DF0626"/>
    <w:rsid w:val="00DF107D"/>
    <w:rsid w:val="00DF183E"/>
    <w:rsid w:val="00DF1EA0"/>
    <w:rsid w:val="00DF2C28"/>
    <w:rsid w:val="00DF2CBA"/>
    <w:rsid w:val="00DF4BB0"/>
    <w:rsid w:val="00DF535F"/>
    <w:rsid w:val="00DF56EC"/>
    <w:rsid w:val="00DF5D42"/>
    <w:rsid w:val="00DF63FD"/>
    <w:rsid w:val="00DF69AB"/>
    <w:rsid w:val="00DF6BB8"/>
    <w:rsid w:val="00DF7489"/>
    <w:rsid w:val="00E00098"/>
    <w:rsid w:val="00E00823"/>
    <w:rsid w:val="00E00C12"/>
    <w:rsid w:val="00E02729"/>
    <w:rsid w:val="00E03212"/>
    <w:rsid w:val="00E03484"/>
    <w:rsid w:val="00E04259"/>
    <w:rsid w:val="00E0438A"/>
    <w:rsid w:val="00E04437"/>
    <w:rsid w:val="00E05233"/>
    <w:rsid w:val="00E06BA3"/>
    <w:rsid w:val="00E07DDF"/>
    <w:rsid w:val="00E10649"/>
    <w:rsid w:val="00E1099F"/>
    <w:rsid w:val="00E11562"/>
    <w:rsid w:val="00E12C30"/>
    <w:rsid w:val="00E1362E"/>
    <w:rsid w:val="00E13812"/>
    <w:rsid w:val="00E146A8"/>
    <w:rsid w:val="00E148EF"/>
    <w:rsid w:val="00E14ABA"/>
    <w:rsid w:val="00E14E61"/>
    <w:rsid w:val="00E15036"/>
    <w:rsid w:val="00E15281"/>
    <w:rsid w:val="00E15806"/>
    <w:rsid w:val="00E15FA1"/>
    <w:rsid w:val="00E16094"/>
    <w:rsid w:val="00E16204"/>
    <w:rsid w:val="00E165E0"/>
    <w:rsid w:val="00E16EDC"/>
    <w:rsid w:val="00E17509"/>
    <w:rsid w:val="00E17C76"/>
    <w:rsid w:val="00E17C9B"/>
    <w:rsid w:val="00E205BF"/>
    <w:rsid w:val="00E20975"/>
    <w:rsid w:val="00E20BA0"/>
    <w:rsid w:val="00E20EC8"/>
    <w:rsid w:val="00E21B1E"/>
    <w:rsid w:val="00E22C24"/>
    <w:rsid w:val="00E22DF7"/>
    <w:rsid w:val="00E23554"/>
    <w:rsid w:val="00E235BD"/>
    <w:rsid w:val="00E24170"/>
    <w:rsid w:val="00E2494C"/>
    <w:rsid w:val="00E250BD"/>
    <w:rsid w:val="00E25578"/>
    <w:rsid w:val="00E25718"/>
    <w:rsid w:val="00E258F8"/>
    <w:rsid w:val="00E2670D"/>
    <w:rsid w:val="00E3010D"/>
    <w:rsid w:val="00E3014B"/>
    <w:rsid w:val="00E30368"/>
    <w:rsid w:val="00E3060F"/>
    <w:rsid w:val="00E30F51"/>
    <w:rsid w:val="00E31AE4"/>
    <w:rsid w:val="00E32B64"/>
    <w:rsid w:val="00E32B68"/>
    <w:rsid w:val="00E32D07"/>
    <w:rsid w:val="00E33605"/>
    <w:rsid w:val="00E3366C"/>
    <w:rsid w:val="00E3401F"/>
    <w:rsid w:val="00E34BBC"/>
    <w:rsid w:val="00E354A5"/>
    <w:rsid w:val="00E359C1"/>
    <w:rsid w:val="00E35B82"/>
    <w:rsid w:val="00E35C42"/>
    <w:rsid w:val="00E35C8A"/>
    <w:rsid w:val="00E36545"/>
    <w:rsid w:val="00E3657A"/>
    <w:rsid w:val="00E369DF"/>
    <w:rsid w:val="00E36C66"/>
    <w:rsid w:val="00E37300"/>
    <w:rsid w:val="00E374AA"/>
    <w:rsid w:val="00E37B75"/>
    <w:rsid w:val="00E37E44"/>
    <w:rsid w:val="00E408E6"/>
    <w:rsid w:val="00E41784"/>
    <w:rsid w:val="00E41862"/>
    <w:rsid w:val="00E4222C"/>
    <w:rsid w:val="00E4243C"/>
    <w:rsid w:val="00E4254F"/>
    <w:rsid w:val="00E42586"/>
    <w:rsid w:val="00E4375F"/>
    <w:rsid w:val="00E44290"/>
    <w:rsid w:val="00E44BEE"/>
    <w:rsid w:val="00E44E17"/>
    <w:rsid w:val="00E4512D"/>
    <w:rsid w:val="00E45230"/>
    <w:rsid w:val="00E45933"/>
    <w:rsid w:val="00E459A5"/>
    <w:rsid w:val="00E45BA1"/>
    <w:rsid w:val="00E463EC"/>
    <w:rsid w:val="00E465C8"/>
    <w:rsid w:val="00E47F12"/>
    <w:rsid w:val="00E47F1B"/>
    <w:rsid w:val="00E50347"/>
    <w:rsid w:val="00E50951"/>
    <w:rsid w:val="00E51537"/>
    <w:rsid w:val="00E5202E"/>
    <w:rsid w:val="00E5281D"/>
    <w:rsid w:val="00E52A8C"/>
    <w:rsid w:val="00E53045"/>
    <w:rsid w:val="00E544FB"/>
    <w:rsid w:val="00E5552D"/>
    <w:rsid w:val="00E55B11"/>
    <w:rsid w:val="00E55CCF"/>
    <w:rsid w:val="00E56154"/>
    <w:rsid w:val="00E56621"/>
    <w:rsid w:val="00E56BA2"/>
    <w:rsid w:val="00E56D0B"/>
    <w:rsid w:val="00E5797C"/>
    <w:rsid w:val="00E57A82"/>
    <w:rsid w:val="00E6094C"/>
    <w:rsid w:val="00E60DA7"/>
    <w:rsid w:val="00E6148D"/>
    <w:rsid w:val="00E61495"/>
    <w:rsid w:val="00E62695"/>
    <w:rsid w:val="00E62FCA"/>
    <w:rsid w:val="00E663B9"/>
    <w:rsid w:val="00E6725B"/>
    <w:rsid w:val="00E67AE8"/>
    <w:rsid w:val="00E701C9"/>
    <w:rsid w:val="00E7037A"/>
    <w:rsid w:val="00E716E7"/>
    <w:rsid w:val="00E71C43"/>
    <w:rsid w:val="00E726C6"/>
    <w:rsid w:val="00E737A7"/>
    <w:rsid w:val="00E73ED3"/>
    <w:rsid w:val="00E7442A"/>
    <w:rsid w:val="00E74EEE"/>
    <w:rsid w:val="00E75047"/>
    <w:rsid w:val="00E75342"/>
    <w:rsid w:val="00E755D9"/>
    <w:rsid w:val="00E75822"/>
    <w:rsid w:val="00E75BD9"/>
    <w:rsid w:val="00E7705B"/>
    <w:rsid w:val="00E778EB"/>
    <w:rsid w:val="00E77AB2"/>
    <w:rsid w:val="00E77FAC"/>
    <w:rsid w:val="00E8137F"/>
    <w:rsid w:val="00E828E4"/>
    <w:rsid w:val="00E85FDF"/>
    <w:rsid w:val="00E86457"/>
    <w:rsid w:val="00E86505"/>
    <w:rsid w:val="00E87884"/>
    <w:rsid w:val="00E87A7E"/>
    <w:rsid w:val="00E87E4B"/>
    <w:rsid w:val="00E90967"/>
    <w:rsid w:val="00E90B39"/>
    <w:rsid w:val="00E911AB"/>
    <w:rsid w:val="00E912B3"/>
    <w:rsid w:val="00E91B43"/>
    <w:rsid w:val="00E93210"/>
    <w:rsid w:val="00E9332A"/>
    <w:rsid w:val="00E933AD"/>
    <w:rsid w:val="00E93AC2"/>
    <w:rsid w:val="00E9531B"/>
    <w:rsid w:val="00E9537F"/>
    <w:rsid w:val="00E954D6"/>
    <w:rsid w:val="00E95DE0"/>
    <w:rsid w:val="00E96BF2"/>
    <w:rsid w:val="00E96D8F"/>
    <w:rsid w:val="00E96FCC"/>
    <w:rsid w:val="00E97115"/>
    <w:rsid w:val="00E973D4"/>
    <w:rsid w:val="00EA07A1"/>
    <w:rsid w:val="00EA13D2"/>
    <w:rsid w:val="00EA1F1E"/>
    <w:rsid w:val="00EA2C49"/>
    <w:rsid w:val="00EA2EB3"/>
    <w:rsid w:val="00EA3208"/>
    <w:rsid w:val="00EA32EC"/>
    <w:rsid w:val="00EA33BD"/>
    <w:rsid w:val="00EA4F50"/>
    <w:rsid w:val="00EA5105"/>
    <w:rsid w:val="00EA51D2"/>
    <w:rsid w:val="00EA5D6A"/>
    <w:rsid w:val="00EA682C"/>
    <w:rsid w:val="00EA790D"/>
    <w:rsid w:val="00EA7A9A"/>
    <w:rsid w:val="00EB0B75"/>
    <w:rsid w:val="00EB0E0C"/>
    <w:rsid w:val="00EB1CEF"/>
    <w:rsid w:val="00EB29B7"/>
    <w:rsid w:val="00EB2DF6"/>
    <w:rsid w:val="00EB4278"/>
    <w:rsid w:val="00EB439C"/>
    <w:rsid w:val="00EB4702"/>
    <w:rsid w:val="00EB49B4"/>
    <w:rsid w:val="00EB56B5"/>
    <w:rsid w:val="00EB58F1"/>
    <w:rsid w:val="00EB5ABF"/>
    <w:rsid w:val="00EB5C71"/>
    <w:rsid w:val="00EB63C9"/>
    <w:rsid w:val="00EB6B83"/>
    <w:rsid w:val="00EB76E4"/>
    <w:rsid w:val="00EC030F"/>
    <w:rsid w:val="00EC12B3"/>
    <w:rsid w:val="00EC13A7"/>
    <w:rsid w:val="00EC1AA6"/>
    <w:rsid w:val="00EC1EC7"/>
    <w:rsid w:val="00EC34EE"/>
    <w:rsid w:val="00EC3BEC"/>
    <w:rsid w:val="00EC5E7A"/>
    <w:rsid w:val="00EC6634"/>
    <w:rsid w:val="00EC6740"/>
    <w:rsid w:val="00EC68A3"/>
    <w:rsid w:val="00EC75B3"/>
    <w:rsid w:val="00EC76F3"/>
    <w:rsid w:val="00ED014F"/>
    <w:rsid w:val="00ED0211"/>
    <w:rsid w:val="00ED0290"/>
    <w:rsid w:val="00ED03F7"/>
    <w:rsid w:val="00ED18E7"/>
    <w:rsid w:val="00ED1A6A"/>
    <w:rsid w:val="00ED1BB3"/>
    <w:rsid w:val="00ED282A"/>
    <w:rsid w:val="00ED2996"/>
    <w:rsid w:val="00ED2B0E"/>
    <w:rsid w:val="00ED45D2"/>
    <w:rsid w:val="00ED4753"/>
    <w:rsid w:val="00ED47A1"/>
    <w:rsid w:val="00ED47D5"/>
    <w:rsid w:val="00ED4F90"/>
    <w:rsid w:val="00ED53EC"/>
    <w:rsid w:val="00ED5DF9"/>
    <w:rsid w:val="00ED5E32"/>
    <w:rsid w:val="00ED642E"/>
    <w:rsid w:val="00ED70C2"/>
    <w:rsid w:val="00ED7466"/>
    <w:rsid w:val="00ED7B61"/>
    <w:rsid w:val="00EE103D"/>
    <w:rsid w:val="00EE1AE8"/>
    <w:rsid w:val="00EE1CA6"/>
    <w:rsid w:val="00EE1CDE"/>
    <w:rsid w:val="00EE22C3"/>
    <w:rsid w:val="00EE30CD"/>
    <w:rsid w:val="00EE3767"/>
    <w:rsid w:val="00EE4C3C"/>
    <w:rsid w:val="00EE51A9"/>
    <w:rsid w:val="00EE53A4"/>
    <w:rsid w:val="00EE5D53"/>
    <w:rsid w:val="00EE5D55"/>
    <w:rsid w:val="00EE6014"/>
    <w:rsid w:val="00EE7563"/>
    <w:rsid w:val="00EF025D"/>
    <w:rsid w:val="00EF0331"/>
    <w:rsid w:val="00EF0ECB"/>
    <w:rsid w:val="00EF0FC6"/>
    <w:rsid w:val="00EF1470"/>
    <w:rsid w:val="00EF1BDE"/>
    <w:rsid w:val="00EF354C"/>
    <w:rsid w:val="00EF3F3F"/>
    <w:rsid w:val="00EF404F"/>
    <w:rsid w:val="00EF4917"/>
    <w:rsid w:val="00EF4E6E"/>
    <w:rsid w:val="00EF5258"/>
    <w:rsid w:val="00EF5BF2"/>
    <w:rsid w:val="00EF63C7"/>
    <w:rsid w:val="00EF6A86"/>
    <w:rsid w:val="00EF6E03"/>
    <w:rsid w:val="00EF7032"/>
    <w:rsid w:val="00EF7236"/>
    <w:rsid w:val="00EF7637"/>
    <w:rsid w:val="00EF7C46"/>
    <w:rsid w:val="00EF7D89"/>
    <w:rsid w:val="00EF7E6E"/>
    <w:rsid w:val="00F001BC"/>
    <w:rsid w:val="00F009DC"/>
    <w:rsid w:val="00F00F2B"/>
    <w:rsid w:val="00F01007"/>
    <w:rsid w:val="00F0103B"/>
    <w:rsid w:val="00F01981"/>
    <w:rsid w:val="00F027B0"/>
    <w:rsid w:val="00F02865"/>
    <w:rsid w:val="00F02E5F"/>
    <w:rsid w:val="00F02FCE"/>
    <w:rsid w:val="00F0445C"/>
    <w:rsid w:val="00F04734"/>
    <w:rsid w:val="00F04BBF"/>
    <w:rsid w:val="00F05EA1"/>
    <w:rsid w:val="00F062D3"/>
    <w:rsid w:val="00F064E0"/>
    <w:rsid w:val="00F0652D"/>
    <w:rsid w:val="00F0682A"/>
    <w:rsid w:val="00F068C8"/>
    <w:rsid w:val="00F07027"/>
    <w:rsid w:val="00F07475"/>
    <w:rsid w:val="00F0756E"/>
    <w:rsid w:val="00F10D69"/>
    <w:rsid w:val="00F10F0C"/>
    <w:rsid w:val="00F12144"/>
    <w:rsid w:val="00F12935"/>
    <w:rsid w:val="00F12A13"/>
    <w:rsid w:val="00F12D00"/>
    <w:rsid w:val="00F12F06"/>
    <w:rsid w:val="00F1302F"/>
    <w:rsid w:val="00F132E1"/>
    <w:rsid w:val="00F13BCF"/>
    <w:rsid w:val="00F14B23"/>
    <w:rsid w:val="00F14B38"/>
    <w:rsid w:val="00F14C4B"/>
    <w:rsid w:val="00F1542A"/>
    <w:rsid w:val="00F165E0"/>
    <w:rsid w:val="00F17601"/>
    <w:rsid w:val="00F17B3D"/>
    <w:rsid w:val="00F17C91"/>
    <w:rsid w:val="00F17FCD"/>
    <w:rsid w:val="00F205B0"/>
    <w:rsid w:val="00F207E3"/>
    <w:rsid w:val="00F20D9E"/>
    <w:rsid w:val="00F21211"/>
    <w:rsid w:val="00F22A28"/>
    <w:rsid w:val="00F22C3D"/>
    <w:rsid w:val="00F22C6F"/>
    <w:rsid w:val="00F2300E"/>
    <w:rsid w:val="00F2350D"/>
    <w:rsid w:val="00F2432B"/>
    <w:rsid w:val="00F246A7"/>
    <w:rsid w:val="00F2565B"/>
    <w:rsid w:val="00F2651F"/>
    <w:rsid w:val="00F2657E"/>
    <w:rsid w:val="00F2697D"/>
    <w:rsid w:val="00F2781B"/>
    <w:rsid w:val="00F27BBD"/>
    <w:rsid w:val="00F27FF0"/>
    <w:rsid w:val="00F308F1"/>
    <w:rsid w:val="00F30990"/>
    <w:rsid w:val="00F30A11"/>
    <w:rsid w:val="00F30C28"/>
    <w:rsid w:val="00F310B6"/>
    <w:rsid w:val="00F3116D"/>
    <w:rsid w:val="00F318A9"/>
    <w:rsid w:val="00F31D01"/>
    <w:rsid w:val="00F32244"/>
    <w:rsid w:val="00F32535"/>
    <w:rsid w:val="00F32682"/>
    <w:rsid w:val="00F3298B"/>
    <w:rsid w:val="00F32EDC"/>
    <w:rsid w:val="00F33540"/>
    <w:rsid w:val="00F34B3A"/>
    <w:rsid w:val="00F34FEB"/>
    <w:rsid w:val="00F352C7"/>
    <w:rsid w:val="00F3555C"/>
    <w:rsid w:val="00F35576"/>
    <w:rsid w:val="00F35A01"/>
    <w:rsid w:val="00F36178"/>
    <w:rsid w:val="00F3662F"/>
    <w:rsid w:val="00F36991"/>
    <w:rsid w:val="00F37125"/>
    <w:rsid w:val="00F371C3"/>
    <w:rsid w:val="00F37921"/>
    <w:rsid w:val="00F40471"/>
    <w:rsid w:val="00F40C37"/>
    <w:rsid w:val="00F4195C"/>
    <w:rsid w:val="00F41F46"/>
    <w:rsid w:val="00F425C3"/>
    <w:rsid w:val="00F42EDC"/>
    <w:rsid w:val="00F44841"/>
    <w:rsid w:val="00F449BB"/>
    <w:rsid w:val="00F44E80"/>
    <w:rsid w:val="00F44FBB"/>
    <w:rsid w:val="00F4553E"/>
    <w:rsid w:val="00F45ACD"/>
    <w:rsid w:val="00F45FB8"/>
    <w:rsid w:val="00F4633F"/>
    <w:rsid w:val="00F466D9"/>
    <w:rsid w:val="00F46B94"/>
    <w:rsid w:val="00F47A41"/>
    <w:rsid w:val="00F502C5"/>
    <w:rsid w:val="00F513DC"/>
    <w:rsid w:val="00F514C4"/>
    <w:rsid w:val="00F517D3"/>
    <w:rsid w:val="00F520F4"/>
    <w:rsid w:val="00F52756"/>
    <w:rsid w:val="00F52918"/>
    <w:rsid w:val="00F52C45"/>
    <w:rsid w:val="00F535C6"/>
    <w:rsid w:val="00F54058"/>
    <w:rsid w:val="00F54893"/>
    <w:rsid w:val="00F54E50"/>
    <w:rsid w:val="00F55573"/>
    <w:rsid w:val="00F56412"/>
    <w:rsid w:val="00F56821"/>
    <w:rsid w:val="00F56B0E"/>
    <w:rsid w:val="00F604FE"/>
    <w:rsid w:val="00F60580"/>
    <w:rsid w:val="00F609F2"/>
    <w:rsid w:val="00F60E9F"/>
    <w:rsid w:val="00F61786"/>
    <w:rsid w:val="00F61FB6"/>
    <w:rsid w:val="00F62220"/>
    <w:rsid w:val="00F62528"/>
    <w:rsid w:val="00F64C2F"/>
    <w:rsid w:val="00F64C76"/>
    <w:rsid w:val="00F651C6"/>
    <w:rsid w:val="00F6562D"/>
    <w:rsid w:val="00F65AC8"/>
    <w:rsid w:val="00F66958"/>
    <w:rsid w:val="00F66CA4"/>
    <w:rsid w:val="00F66F63"/>
    <w:rsid w:val="00F6724D"/>
    <w:rsid w:val="00F672D2"/>
    <w:rsid w:val="00F71202"/>
    <w:rsid w:val="00F7184C"/>
    <w:rsid w:val="00F7187D"/>
    <w:rsid w:val="00F71EDB"/>
    <w:rsid w:val="00F72A5C"/>
    <w:rsid w:val="00F72A73"/>
    <w:rsid w:val="00F74CFB"/>
    <w:rsid w:val="00F74E61"/>
    <w:rsid w:val="00F755BF"/>
    <w:rsid w:val="00F759C1"/>
    <w:rsid w:val="00F760BD"/>
    <w:rsid w:val="00F76C75"/>
    <w:rsid w:val="00F76CFF"/>
    <w:rsid w:val="00F773E4"/>
    <w:rsid w:val="00F77A02"/>
    <w:rsid w:val="00F77F0C"/>
    <w:rsid w:val="00F8079C"/>
    <w:rsid w:val="00F81312"/>
    <w:rsid w:val="00F8187B"/>
    <w:rsid w:val="00F8233B"/>
    <w:rsid w:val="00F82482"/>
    <w:rsid w:val="00F82C17"/>
    <w:rsid w:val="00F834B6"/>
    <w:rsid w:val="00F836BF"/>
    <w:rsid w:val="00F837B5"/>
    <w:rsid w:val="00F83D90"/>
    <w:rsid w:val="00F84573"/>
    <w:rsid w:val="00F84776"/>
    <w:rsid w:val="00F848A1"/>
    <w:rsid w:val="00F8497D"/>
    <w:rsid w:val="00F85886"/>
    <w:rsid w:val="00F86516"/>
    <w:rsid w:val="00F867AE"/>
    <w:rsid w:val="00F868AD"/>
    <w:rsid w:val="00F8699D"/>
    <w:rsid w:val="00F86F79"/>
    <w:rsid w:val="00F8755C"/>
    <w:rsid w:val="00F90150"/>
    <w:rsid w:val="00F907EB"/>
    <w:rsid w:val="00F90B2B"/>
    <w:rsid w:val="00F90BEF"/>
    <w:rsid w:val="00F90F2C"/>
    <w:rsid w:val="00F91BDC"/>
    <w:rsid w:val="00F91BE0"/>
    <w:rsid w:val="00F91D1C"/>
    <w:rsid w:val="00F91F79"/>
    <w:rsid w:val="00F922BA"/>
    <w:rsid w:val="00F929DC"/>
    <w:rsid w:val="00F92E59"/>
    <w:rsid w:val="00F932B7"/>
    <w:rsid w:val="00F934F7"/>
    <w:rsid w:val="00F93B76"/>
    <w:rsid w:val="00F95397"/>
    <w:rsid w:val="00F95471"/>
    <w:rsid w:val="00F95AD9"/>
    <w:rsid w:val="00F964A1"/>
    <w:rsid w:val="00F965D5"/>
    <w:rsid w:val="00F96BB0"/>
    <w:rsid w:val="00F96F29"/>
    <w:rsid w:val="00F97701"/>
    <w:rsid w:val="00F97B2C"/>
    <w:rsid w:val="00FA03E4"/>
    <w:rsid w:val="00FA0625"/>
    <w:rsid w:val="00FA0BFC"/>
    <w:rsid w:val="00FA0DAA"/>
    <w:rsid w:val="00FA295F"/>
    <w:rsid w:val="00FA2FB7"/>
    <w:rsid w:val="00FA398B"/>
    <w:rsid w:val="00FA3B63"/>
    <w:rsid w:val="00FA3BA3"/>
    <w:rsid w:val="00FA3D54"/>
    <w:rsid w:val="00FA3EFF"/>
    <w:rsid w:val="00FA3FDC"/>
    <w:rsid w:val="00FA5A23"/>
    <w:rsid w:val="00FA5B37"/>
    <w:rsid w:val="00FA6769"/>
    <w:rsid w:val="00FA797F"/>
    <w:rsid w:val="00FB0BA8"/>
    <w:rsid w:val="00FB0BAA"/>
    <w:rsid w:val="00FB1317"/>
    <w:rsid w:val="00FB2A12"/>
    <w:rsid w:val="00FB3877"/>
    <w:rsid w:val="00FB3D95"/>
    <w:rsid w:val="00FB4BF6"/>
    <w:rsid w:val="00FB50A7"/>
    <w:rsid w:val="00FB5657"/>
    <w:rsid w:val="00FB5747"/>
    <w:rsid w:val="00FB621E"/>
    <w:rsid w:val="00FB63A8"/>
    <w:rsid w:val="00FB6DFB"/>
    <w:rsid w:val="00FB6E4B"/>
    <w:rsid w:val="00FC016D"/>
    <w:rsid w:val="00FC0472"/>
    <w:rsid w:val="00FC144A"/>
    <w:rsid w:val="00FC1D9F"/>
    <w:rsid w:val="00FC23F5"/>
    <w:rsid w:val="00FC28A3"/>
    <w:rsid w:val="00FC28B1"/>
    <w:rsid w:val="00FC28D1"/>
    <w:rsid w:val="00FC38BC"/>
    <w:rsid w:val="00FC3B2A"/>
    <w:rsid w:val="00FC43C9"/>
    <w:rsid w:val="00FC4672"/>
    <w:rsid w:val="00FC50EA"/>
    <w:rsid w:val="00FC54D3"/>
    <w:rsid w:val="00FC55E5"/>
    <w:rsid w:val="00FC5B1B"/>
    <w:rsid w:val="00FC6E7C"/>
    <w:rsid w:val="00FC7111"/>
    <w:rsid w:val="00FC729B"/>
    <w:rsid w:val="00FC7597"/>
    <w:rsid w:val="00FC76BD"/>
    <w:rsid w:val="00FC76C4"/>
    <w:rsid w:val="00FC7CDF"/>
    <w:rsid w:val="00FC7E6E"/>
    <w:rsid w:val="00FC7F2C"/>
    <w:rsid w:val="00FD0398"/>
    <w:rsid w:val="00FD0C20"/>
    <w:rsid w:val="00FD101D"/>
    <w:rsid w:val="00FD12EA"/>
    <w:rsid w:val="00FD1DB8"/>
    <w:rsid w:val="00FD22FA"/>
    <w:rsid w:val="00FD3420"/>
    <w:rsid w:val="00FD372C"/>
    <w:rsid w:val="00FD3789"/>
    <w:rsid w:val="00FD4169"/>
    <w:rsid w:val="00FD60D8"/>
    <w:rsid w:val="00FD636F"/>
    <w:rsid w:val="00FD674C"/>
    <w:rsid w:val="00FD691C"/>
    <w:rsid w:val="00FD6BA7"/>
    <w:rsid w:val="00FD6E5F"/>
    <w:rsid w:val="00FD7143"/>
    <w:rsid w:val="00FD75A1"/>
    <w:rsid w:val="00FE0B1F"/>
    <w:rsid w:val="00FE1B1C"/>
    <w:rsid w:val="00FE1C65"/>
    <w:rsid w:val="00FE1DB8"/>
    <w:rsid w:val="00FE1EDB"/>
    <w:rsid w:val="00FE201C"/>
    <w:rsid w:val="00FE21F7"/>
    <w:rsid w:val="00FE32F3"/>
    <w:rsid w:val="00FE3A7C"/>
    <w:rsid w:val="00FE3ACD"/>
    <w:rsid w:val="00FE5B94"/>
    <w:rsid w:val="00FE5E5D"/>
    <w:rsid w:val="00FE7353"/>
    <w:rsid w:val="00FF0240"/>
    <w:rsid w:val="00FF1481"/>
    <w:rsid w:val="00FF1D64"/>
    <w:rsid w:val="00FF278C"/>
    <w:rsid w:val="00FF2F63"/>
    <w:rsid w:val="00FF37ED"/>
    <w:rsid w:val="00FF472E"/>
    <w:rsid w:val="00FF4FAD"/>
    <w:rsid w:val="00FF52BC"/>
    <w:rsid w:val="00FF5610"/>
    <w:rsid w:val="00FF5846"/>
    <w:rsid w:val="00FF5B63"/>
    <w:rsid w:val="00FF5B75"/>
    <w:rsid w:val="00FF5C0C"/>
    <w:rsid w:val="00FF5E21"/>
    <w:rsid w:val="00FF67A5"/>
    <w:rsid w:val="00FF7211"/>
    <w:rsid w:val="00FF7355"/>
    <w:rsid w:val="00FF78C3"/>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5B4FDD64"/>
  <w14:defaultImageDpi w14:val="330"/>
  <w15:docId w15:val="{CB0245A8-0537-4119-991C-15141BC74E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Times New Roman"/>
        <w:lang w:val="pl-PL"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E7037A"/>
    <w:pPr>
      <w:spacing w:before="60" w:line="348" w:lineRule="auto"/>
      <w:ind w:firstLine="709"/>
      <w:jc w:val="both"/>
    </w:pPr>
    <w:rPr>
      <w:rFonts w:ascii="Arial" w:hAnsi="Arial"/>
      <w:szCs w:val="22"/>
    </w:rPr>
  </w:style>
  <w:style w:type="paragraph" w:styleId="Nagwek1">
    <w:name w:val="heading 1"/>
    <w:basedOn w:val="Normalny"/>
    <w:next w:val="Normalny"/>
    <w:link w:val="Nagwek1Znak"/>
    <w:uiPriority w:val="9"/>
    <w:qFormat/>
    <w:rsid w:val="00442234"/>
    <w:pPr>
      <w:keepNext/>
      <w:keepLines/>
      <w:numPr>
        <w:numId w:val="5"/>
      </w:numPr>
      <w:spacing w:before="240" w:after="120" w:line="240" w:lineRule="auto"/>
      <w:ind w:left="431" w:hanging="431"/>
      <w:jc w:val="left"/>
      <w:outlineLvl w:val="0"/>
    </w:pPr>
    <w:rPr>
      <w:b/>
      <w:bCs/>
      <w:caps/>
      <w:sz w:val="24"/>
      <w:szCs w:val="28"/>
    </w:rPr>
  </w:style>
  <w:style w:type="paragraph" w:styleId="Nagwek2">
    <w:name w:val="heading 2"/>
    <w:basedOn w:val="Normalny"/>
    <w:next w:val="Normalny"/>
    <w:link w:val="Nagwek2Znak"/>
    <w:uiPriority w:val="9"/>
    <w:unhideWhenUsed/>
    <w:qFormat/>
    <w:rsid w:val="00D452EB"/>
    <w:pPr>
      <w:keepNext/>
      <w:keepLines/>
      <w:numPr>
        <w:ilvl w:val="1"/>
        <w:numId w:val="5"/>
      </w:numPr>
      <w:spacing w:before="240" w:after="120" w:line="240" w:lineRule="auto"/>
      <w:jc w:val="left"/>
      <w:outlineLvl w:val="1"/>
    </w:pPr>
    <w:rPr>
      <w:b/>
      <w:bCs/>
      <w:i/>
      <w:szCs w:val="26"/>
    </w:rPr>
  </w:style>
  <w:style w:type="paragraph" w:styleId="Nagwek3">
    <w:name w:val="heading 3"/>
    <w:basedOn w:val="Normalny"/>
    <w:next w:val="Normalny"/>
    <w:link w:val="Nagwek3Znak"/>
    <w:uiPriority w:val="9"/>
    <w:unhideWhenUsed/>
    <w:qFormat/>
    <w:rsid w:val="00D452EB"/>
    <w:pPr>
      <w:keepNext/>
      <w:keepLines/>
      <w:numPr>
        <w:ilvl w:val="2"/>
        <w:numId w:val="5"/>
      </w:numPr>
      <w:spacing w:before="240" w:after="120" w:line="240" w:lineRule="auto"/>
      <w:outlineLvl w:val="2"/>
    </w:pPr>
    <w:rPr>
      <w:bCs/>
      <w:i/>
    </w:rPr>
  </w:style>
  <w:style w:type="paragraph" w:styleId="Nagwek4">
    <w:name w:val="heading 4"/>
    <w:basedOn w:val="Normalny"/>
    <w:next w:val="Normalny"/>
    <w:link w:val="Nagwek4Znak"/>
    <w:uiPriority w:val="9"/>
    <w:unhideWhenUsed/>
    <w:qFormat/>
    <w:rsid w:val="001D7F64"/>
    <w:pPr>
      <w:keepNext/>
      <w:numPr>
        <w:ilvl w:val="3"/>
        <w:numId w:val="5"/>
      </w:numPr>
      <w:spacing w:after="60"/>
      <w:ind w:left="862" w:hanging="862"/>
      <w:outlineLvl w:val="3"/>
    </w:pPr>
    <w:rPr>
      <w:rFonts w:asciiTheme="minorHAnsi" w:eastAsiaTheme="minorEastAsia" w:hAnsiTheme="minorHAnsi" w:cstheme="minorBidi"/>
      <w:bCs/>
      <w:i/>
      <w:szCs w:val="28"/>
    </w:rPr>
  </w:style>
  <w:style w:type="paragraph" w:styleId="Nagwek5">
    <w:name w:val="heading 5"/>
    <w:basedOn w:val="Normalny"/>
    <w:next w:val="Normalny"/>
    <w:link w:val="Nagwek5Znak"/>
    <w:uiPriority w:val="9"/>
    <w:unhideWhenUsed/>
    <w:qFormat/>
    <w:rsid w:val="00611162"/>
    <w:pPr>
      <w:numPr>
        <w:ilvl w:val="4"/>
        <w:numId w:val="5"/>
      </w:numPr>
      <w:spacing w:before="240" w:after="60"/>
      <w:outlineLvl w:val="4"/>
    </w:pPr>
    <w:rPr>
      <w:rFonts w:asciiTheme="minorHAnsi" w:eastAsiaTheme="minorEastAsia" w:hAnsiTheme="minorHAnsi" w:cstheme="minorBidi"/>
      <w:b/>
      <w:bCs/>
      <w:i/>
      <w:iCs/>
      <w:sz w:val="26"/>
      <w:szCs w:val="26"/>
    </w:rPr>
  </w:style>
  <w:style w:type="paragraph" w:styleId="Nagwek6">
    <w:name w:val="heading 6"/>
    <w:basedOn w:val="Normalny"/>
    <w:next w:val="Normalny"/>
    <w:link w:val="Nagwek6Znak"/>
    <w:uiPriority w:val="9"/>
    <w:semiHidden/>
    <w:unhideWhenUsed/>
    <w:qFormat/>
    <w:rsid w:val="00611162"/>
    <w:pPr>
      <w:numPr>
        <w:ilvl w:val="5"/>
        <w:numId w:val="5"/>
      </w:numPr>
      <w:spacing w:before="240" w:after="60"/>
      <w:outlineLvl w:val="5"/>
    </w:pPr>
    <w:rPr>
      <w:rFonts w:asciiTheme="minorHAnsi" w:eastAsiaTheme="minorEastAsia" w:hAnsiTheme="minorHAnsi" w:cstheme="minorBidi"/>
      <w:b/>
      <w:bCs/>
      <w:sz w:val="22"/>
    </w:rPr>
  </w:style>
  <w:style w:type="paragraph" w:styleId="Nagwek7">
    <w:name w:val="heading 7"/>
    <w:basedOn w:val="Normalny"/>
    <w:next w:val="Normalny"/>
    <w:link w:val="Nagwek7Znak"/>
    <w:uiPriority w:val="9"/>
    <w:semiHidden/>
    <w:unhideWhenUsed/>
    <w:qFormat/>
    <w:rsid w:val="00611162"/>
    <w:pPr>
      <w:numPr>
        <w:ilvl w:val="6"/>
        <w:numId w:val="5"/>
      </w:numPr>
      <w:spacing w:before="240" w:after="60"/>
      <w:outlineLvl w:val="6"/>
    </w:pPr>
    <w:rPr>
      <w:rFonts w:asciiTheme="minorHAnsi" w:eastAsiaTheme="minorEastAsia" w:hAnsiTheme="minorHAnsi" w:cstheme="minorBidi"/>
      <w:sz w:val="24"/>
      <w:szCs w:val="24"/>
    </w:rPr>
  </w:style>
  <w:style w:type="paragraph" w:styleId="Nagwek8">
    <w:name w:val="heading 8"/>
    <w:basedOn w:val="Normalny"/>
    <w:next w:val="Normalny"/>
    <w:link w:val="Nagwek8Znak"/>
    <w:uiPriority w:val="9"/>
    <w:semiHidden/>
    <w:unhideWhenUsed/>
    <w:qFormat/>
    <w:rsid w:val="00611162"/>
    <w:pPr>
      <w:numPr>
        <w:ilvl w:val="7"/>
        <w:numId w:val="5"/>
      </w:numPr>
      <w:spacing w:before="240" w:after="60"/>
      <w:outlineLvl w:val="7"/>
    </w:pPr>
    <w:rPr>
      <w:rFonts w:asciiTheme="minorHAnsi" w:eastAsiaTheme="minorEastAsia" w:hAnsiTheme="minorHAnsi" w:cstheme="minorBidi"/>
      <w:i/>
      <w:iCs/>
      <w:sz w:val="24"/>
      <w:szCs w:val="24"/>
    </w:rPr>
  </w:style>
  <w:style w:type="paragraph" w:styleId="Nagwek9">
    <w:name w:val="heading 9"/>
    <w:basedOn w:val="Normalny"/>
    <w:next w:val="Normalny"/>
    <w:link w:val="Nagwek9Znak"/>
    <w:uiPriority w:val="9"/>
    <w:semiHidden/>
    <w:unhideWhenUsed/>
    <w:qFormat/>
    <w:rsid w:val="00611162"/>
    <w:pPr>
      <w:numPr>
        <w:ilvl w:val="8"/>
        <w:numId w:val="5"/>
      </w:numPr>
      <w:spacing w:before="240" w:after="60"/>
      <w:outlineLvl w:val="8"/>
    </w:pPr>
    <w:rPr>
      <w:rFonts w:asciiTheme="majorHAnsi" w:eastAsiaTheme="majorEastAsia" w:hAnsiTheme="majorHAnsi" w:cstheme="majorBidi"/>
      <w:sz w:val="22"/>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ekstprzypisudolnego">
    <w:name w:val="footnote text"/>
    <w:basedOn w:val="Normalny"/>
    <w:link w:val="TekstprzypisudolnegoZnak"/>
    <w:uiPriority w:val="99"/>
    <w:semiHidden/>
    <w:unhideWhenUsed/>
    <w:qFormat/>
    <w:rsid w:val="00AE6B86"/>
    <w:rPr>
      <w:sz w:val="18"/>
    </w:rPr>
  </w:style>
  <w:style w:type="character" w:customStyle="1" w:styleId="TekstprzypisudolnegoZnak">
    <w:name w:val="Tekst przypisu dolnego Znak"/>
    <w:basedOn w:val="Domylnaczcionkaakapitu"/>
    <w:link w:val="Tekstprzypisudolnego"/>
    <w:uiPriority w:val="99"/>
    <w:semiHidden/>
    <w:rsid w:val="00AE6B86"/>
    <w:rPr>
      <w:rFonts w:ascii="Arial" w:hAnsi="Arial"/>
      <w:sz w:val="18"/>
      <w:szCs w:val="22"/>
    </w:rPr>
  </w:style>
  <w:style w:type="paragraph" w:styleId="Nagwek">
    <w:name w:val="header"/>
    <w:basedOn w:val="Normalny"/>
    <w:link w:val="NagwekZnak"/>
    <w:uiPriority w:val="99"/>
    <w:unhideWhenUsed/>
    <w:rsid w:val="00807180"/>
    <w:pPr>
      <w:tabs>
        <w:tab w:val="center" w:pos="4536"/>
        <w:tab w:val="right" w:pos="9072"/>
      </w:tabs>
      <w:spacing w:line="240" w:lineRule="auto"/>
    </w:pPr>
  </w:style>
  <w:style w:type="character" w:customStyle="1" w:styleId="NagwekZnak">
    <w:name w:val="Nagłówek Znak"/>
    <w:basedOn w:val="Domylnaczcionkaakapitu"/>
    <w:link w:val="Nagwek"/>
    <w:uiPriority w:val="99"/>
    <w:rsid w:val="00807180"/>
  </w:style>
  <w:style w:type="paragraph" w:styleId="Stopka">
    <w:name w:val="footer"/>
    <w:basedOn w:val="Normalny"/>
    <w:link w:val="StopkaZnak"/>
    <w:uiPriority w:val="99"/>
    <w:unhideWhenUsed/>
    <w:rsid w:val="00807180"/>
    <w:pPr>
      <w:tabs>
        <w:tab w:val="center" w:pos="4536"/>
        <w:tab w:val="right" w:pos="9072"/>
      </w:tabs>
      <w:spacing w:line="240" w:lineRule="auto"/>
    </w:pPr>
  </w:style>
  <w:style w:type="character" w:customStyle="1" w:styleId="StopkaZnak">
    <w:name w:val="Stopka Znak"/>
    <w:basedOn w:val="Domylnaczcionkaakapitu"/>
    <w:link w:val="Stopka"/>
    <w:uiPriority w:val="99"/>
    <w:rsid w:val="00807180"/>
  </w:style>
  <w:style w:type="paragraph" w:styleId="Akapitzlist">
    <w:name w:val="List Paragraph"/>
    <w:basedOn w:val="Normalny"/>
    <w:link w:val="AkapitzlistZnak"/>
    <w:uiPriority w:val="34"/>
    <w:qFormat/>
    <w:rsid w:val="00D452EB"/>
    <w:pPr>
      <w:ind w:left="720"/>
      <w:contextualSpacing/>
    </w:pPr>
  </w:style>
  <w:style w:type="character" w:customStyle="1" w:styleId="Nagwek1Znak">
    <w:name w:val="Nagłówek 1 Znak"/>
    <w:basedOn w:val="Domylnaczcionkaakapitu"/>
    <w:link w:val="Nagwek1"/>
    <w:uiPriority w:val="9"/>
    <w:rsid w:val="00442234"/>
    <w:rPr>
      <w:rFonts w:ascii="Arial" w:hAnsi="Arial"/>
      <w:b/>
      <w:bCs/>
      <w:caps/>
      <w:sz w:val="24"/>
      <w:szCs w:val="28"/>
    </w:rPr>
  </w:style>
  <w:style w:type="character" w:customStyle="1" w:styleId="Nagwek2Znak">
    <w:name w:val="Nagłówek 2 Znak"/>
    <w:basedOn w:val="Domylnaczcionkaakapitu"/>
    <w:link w:val="Nagwek2"/>
    <w:uiPriority w:val="9"/>
    <w:rsid w:val="00D452EB"/>
    <w:rPr>
      <w:rFonts w:ascii="Arial" w:hAnsi="Arial"/>
      <w:b/>
      <w:bCs/>
      <w:i/>
      <w:szCs w:val="26"/>
    </w:rPr>
  </w:style>
  <w:style w:type="character" w:customStyle="1" w:styleId="Nagwek3Znak">
    <w:name w:val="Nagłówek 3 Znak"/>
    <w:basedOn w:val="Domylnaczcionkaakapitu"/>
    <w:link w:val="Nagwek3"/>
    <w:uiPriority w:val="9"/>
    <w:rsid w:val="00D452EB"/>
    <w:rPr>
      <w:rFonts w:ascii="Arial" w:hAnsi="Arial"/>
      <w:bCs/>
      <w:i/>
      <w:szCs w:val="22"/>
    </w:rPr>
  </w:style>
  <w:style w:type="character" w:customStyle="1" w:styleId="Nagwek4Znak">
    <w:name w:val="Nagłówek 4 Znak"/>
    <w:basedOn w:val="Domylnaczcionkaakapitu"/>
    <w:link w:val="Nagwek4"/>
    <w:uiPriority w:val="9"/>
    <w:rsid w:val="001D7F64"/>
    <w:rPr>
      <w:rFonts w:asciiTheme="minorHAnsi" w:eastAsiaTheme="minorEastAsia" w:hAnsiTheme="minorHAnsi" w:cstheme="minorBidi"/>
      <w:bCs/>
      <w:i/>
      <w:szCs w:val="28"/>
    </w:rPr>
  </w:style>
  <w:style w:type="character" w:customStyle="1" w:styleId="Nagwek5Znak">
    <w:name w:val="Nagłówek 5 Znak"/>
    <w:basedOn w:val="Domylnaczcionkaakapitu"/>
    <w:link w:val="Nagwek5"/>
    <w:uiPriority w:val="9"/>
    <w:rsid w:val="00611162"/>
    <w:rPr>
      <w:rFonts w:asciiTheme="minorHAnsi" w:eastAsiaTheme="minorEastAsia" w:hAnsiTheme="minorHAnsi" w:cstheme="minorBidi"/>
      <w:b/>
      <w:bCs/>
      <w:i/>
      <w:iCs/>
      <w:sz w:val="26"/>
      <w:szCs w:val="26"/>
    </w:rPr>
  </w:style>
  <w:style w:type="character" w:customStyle="1" w:styleId="Nagwek6Znak">
    <w:name w:val="Nagłówek 6 Znak"/>
    <w:basedOn w:val="Domylnaczcionkaakapitu"/>
    <w:link w:val="Nagwek6"/>
    <w:uiPriority w:val="9"/>
    <w:semiHidden/>
    <w:rsid w:val="00611162"/>
    <w:rPr>
      <w:rFonts w:asciiTheme="minorHAnsi" w:eastAsiaTheme="minorEastAsia" w:hAnsiTheme="minorHAnsi" w:cstheme="minorBidi"/>
      <w:b/>
      <w:bCs/>
      <w:sz w:val="22"/>
      <w:szCs w:val="22"/>
    </w:rPr>
  </w:style>
  <w:style w:type="character" w:customStyle="1" w:styleId="Nagwek7Znak">
    <w:name w:val="Nagłówek 7 Znak"/>
    <w:basedOn w:val="Domylnaczcionkaakapitu"/>
    <w:link w:val="Nagwek7"/>
    <w:uiPriority w:val="9"/>
    <w:semiHidden/>
    <w:rsid w:val="00611162"/>
    <w:rPr>
      <w:rFonts w:asciiTheme="minorHAnsi" w:eastAsiaTheme="minorEastAsia" w:hAnsiTheme="minorHAnsi" w:cstheme="minorBidi"/>
      <w:sz w:val="24"/>
      <w:szCs w:val="24"/>
    </w:rPr>
  </w:style>
  <w:style w:type="character" w:customStyle="1" w:styleId="Nagwek8Znak">
    <w:name w:val="Nagłówek 8 Znak"/>
    <w:basedOn w:val="Domylnaczcionkaakapitu"/>
    <w:link w:val="Nagwek8"/>
    <w:uiPriority w:val="9"/>
    <w:semiHidden/>
    <w:rsid w:val="00611162"/>
    <w:rPr>
      <w:rFonts w:asciiTheme="minorHAnsi" w:eastAsiaTheme="minorEastAsia" w:hAnsiTheme="minorHAnsi" w:cstheme="minorBidi"/>
      <w:i/>
      <w:iCs/>
      <w:sz w:val="24"/>
      <w:szCs w:val="24"/>
    </w:rPr>
  </w:style>
  <w:style w:type="character" w:customStyle="1" w:styleId="Nagwek9Znak">
    <w:name w:val="Nagłówek 9 Znak"/>
    <w:basedOn w:val="Domylnaczcionkaakapitu"/>
    <w:link w:val="Nagwek9"/>
    <w:uiPriority w:val="9"/>
    <w:semiHidden/>
    <w:rsid w:val="00611162"/>
    <w:rPr>
      <w:rFonts w:asciiTheme="majorHAnsi" w:eastAsiaTheme="majorEastAsia" w:hAnsiTheme="majorHAnsi" w:cstheme="majorBidi"/>
      <w:sz w:val="22"/>
      <w:szCs w:val="22"/>
    </w:rPr>
  </w:style>
  <w:style w:type="paragraph" w:styleId="Tytu">
    <w:name w:val="Title"/>
    <w:basedOn w:val="Normalny"/>
    <w:next w:val="Normalny"/>
    <w:link w:val="TytuZnak"/>
    <w:uiPriority w:val="10"/>
    <w:qFormat/>
    <w:rsid w:val="00611162"/>
    <w:pPr>
      <w:spacing w:before="240" w:after="60"/>
      <w:jc w:val="center"/>
      <w:outlineLvl w:val="0"/>
    </w:pPr>
    <w:rPr>
      <w:rFonts w:asciiTheme="majorHAnsi" w:eastAsiaTheme="majorEastAsia" w:hAnsiTheme="majorHAnsi" w:cstheme="majorBidi"/>
      <w:b/>
      <w:bCs/>
      <w:kern w:val="28"/>
      <w:sz w:val="32"/>
      <w:szCs w:val="32"/>
    </w:rPr>
  </w:style>
  <w:style w:type="character" w:customStyle="1" w:styleId="TytuZnak">
    <w:name w:val="Tytuł Znak"/>
    <w:basedOn w:val="Domylnaczcionkaakapitu"/>
    <w:link w:val="Tytu"/>
    <w:uiPriority w:val="10"/>
    <w:rsid w:val="00611162"/>
    <w:rPr>
      <w:rFonts w:asciiTheme="majorHAnsi" w:eastAsiaTheme="majorEastAsia" w:hAnsiTheme="majorHAnsi" w:cstheme="majorBidi"/>
      <w:b/>
      <w:bCs/>
      <w:kern w:val="28"/>
      <w:sz w:val="32"/>
      <w:szCs w:val="32"/>
    </w:rPr>
  </w:style>
  <w:style w:type="paragraph" w:styleId="Podtytu">
    <w:name w:val="Subtitle"/>
    <w:basedOn w:val="Normalny"/>
    <w:next w:val="Normalny"/>
    <w:link w:val="PodtytuZnak"/>
    <w:qFormat/>
    <w:rsid w:val="00611162"/>
    <w:pPr>
      <w:spacing w:after="60"/>
      <w:jc w:val="center"/>
      <w:outlineLvl w:val="1"/>
    </w:pPr>
    <w:rPr>
      <w:rFonts w:asciiTheme="majorHAnsi" w:eastAsiaTheme="majorEastAsia" w:hAnsiTheme="majorHAnsi" w:cstheme="majorBidi"/>
      <w:sz w:val="24"/>
      <w:szCs w:val="24"/>
    </w:rPr>
  </w:style>
  <w:style w:type="character" w:customStyle="1" w:styleId="PodtytuZnak">
    <w:name w:val="Podtytuł Znak"/>
    <w:basedOn w:val="Domylnaczcionkaakapitu"/>
    <w:link w:val="Podtytu"/>
    <w:rsid w:val="00611162"/>
    <w:rPr>
      <w:rFonts w:asciiTheme="majorHAnsi" w:eastAsiaTheme="majorEastAsia" w:hAnsiTheme="majorHAnsi" w:cstheme="majorBidi"/>
      <w:sz w:val="24"/>
      <w:szCs w:val="24"/>
    </w:rPr>
  </w:style>
  <w:style w:type="character" w:styleId="Pogrubienie">
    <w:name w:val="Strong"/>
    <w:uiPriority w:val="22"/>
    <w:qFormat/>
    <w:rsid w:val="00611162"/>
    <w:rPr>
      <w:b/>
      <w:bCs/>
    </w:rPr>
  </w:style>
  <w:style w:type="character" w:styleId="Uwydatnienie">
    <w:name w:val="Emphasis"/>
    <w:basedOn w:val="Domylnaczcionkaakapitu"/>
    <w:uiPriority w:val="20"/>
    <w:qFormat/>
    <w:rsid w:val="00D452EB"/>
    <w:rPr>
      <w:i/>
      <w:iCs/>
    </w:rPr>
  </w:style>
  <w:style w:type="paragraph" w:styleId="Bezodstpw">
    <w:name w:val="No Spacing"/>
    <w:link w:val="BezodstpwZnak"/>
    <w:uiPriority w:val="1"/>
    <w:qFormat/>
    <w:rsid w:val="00D452EB"/>
    <w:pPr>
      <w:ind w:firstLine="709"/>
      <w:jc w:val="both"/>
    </w:pPr>
    <w:rPr>
      <w:rFonts w:ascii="Arial" w:hAnsi="Arial"/>
      <w:szCs w:val="22"/>
    </w:rPr>
  </w:style>
  <w:style w:type="paragraph" w:styleId="Cytat">
    <w:name w:val="Quote"/>
    <w:basedOn w:val="Normalny"/>
    <w:next w:val="Normalny"/>
    <w:link w:val="CytatZnak"/>
    <w:uiPriority w:val="29"/>
    <w:qFormat/>
    <w:rsid w:val="00611162"/>
    <w:rPr>
      <w:i/>
      <w:iCs/>
      <w:color w:val="000000" w:themeColor="text1"/>
    </w:rPr>
  </w:style>
  <w:style w:type="character" w:customStyle="1" w:styleId="CytatZnak">
    <w:name w:val="Cytat Znak"/>
    <w:basedOn w:val="Domylnaczcionkaakapitu"/>
    <w:link w:val="Cytat"/>
    <w:uiPriority w:val="29"/>
    <w:rsid w:val="00611162"/>
    <w:rPr>
      <w:rFonts w:ascii="Arial" w:hAnsi="Arial"/>
      <w:i/>
      <w:iCs/>
      <w:color w:val="000000" w:themeColor="text1"/>
      <w:szCs w:val="22"/>
    </w:rPr>
  </w:style>
  <w:style w:type="paragraph" w:styleId="Cytatintensywny">
    <w:name w:val="Intense Quote"/>
    <w:basedOn w:val="Normalny"/>
    <w:next w:val="Normalny"/>
    <w:link w:val="CytatintensywnyZnak"/>
    <w:uiPriority w:val="30"/>
    <w:qFormat/>
    <w:rsid w:val="00611162"/>
    <w:pPr>
      <w:pBdr>
        <w:bottom w:val="single" w:sz="4" w:space="4" w:color="4F81BD" w:themeColor="accent1"/>
      </w:pBdr>
      <w:spacing w:before="200" w:after="280"/>
      <w:ind w:left="936" w:right="936"/>
    </w:pPr>
    <w:rPr>
      <w:b/>
      <w:bCs/>
      <w:i/>
      <w:iCs/>
      <w:color w:val="4F81BD" w:themeColor="accent1"/>
    </w:rPr>
  </w:style>
  <w:style w:type="character" w:customStyle="1" w:styleId="CytatintensywnyZnak">
    <w:name w:val="Cytat intensywny Znak"/>
    <w:basedOn w:val="Domylnaczcionkaakapitu"/>
    <w:link w:val="Cytatintensywny"/>
    <w:uiPriority w:val="30"/>
    <w:rsid w:val="00611162"/>
    <w:rPr>
      <w:rFonts w:ascii="Arial" w:hAnsi="Arial"/>
      <w:b/>
      <w:bCs/>
      <w:i/>
      <w:iCs/>
      <w:color w:val="4F81BD" w:themeColor="accent1"/>
      <w:szCs w:val="22"/>
    </w:rPr>
  </w:style>
  <w:style w:type="character" w:styleId="Wyrnieniedelikatne">
    <w:name w:val="Subtle Emphasis"/>
    <w:uiPriority w:val="19"/>
    <w:qFormat/>
    <w:rsid w:val="00611162"/>
    <w:rPr>
      <w:i/>
      <w:iCs/>
      <w:color w:val="808080" w:themeColor="text1" w:themeTint="7F"/>
    </w:rPr>
  </w:style>
  <w:style w:type="character" w:styleId="Wyrnienieintensywne">
    <w:name w:val="Intense Emphasis"/>
    <w:uiPriority w:val="21"/>
    <w:qFormat/>
    <w:rsid w:val="00611162"/>
    <w:rPr>
      <w:b/>
      <w:bCs/>
      <w:i/>
      <w:iCs/>
      <w:color w:val="4F81BD" w:themeColor="accent1"/>
    </w:rPr>
  </w:style>
  <w:style w:type="character" w:styleId="Odwoaniedelikatne">
    <w:name w:val="Subtle Reference"/>
    <w:uiPriority w:val="31"/>
    <w:qFormat/>
    <w:rsid w:val="00611162"/>
    <w:rPr>
      <w:smallCaps/>
      <w:color w:val="C0504D" w:themeColor="accent2"/>
      <w:u w:val="single"/>
    </w:rPr>
  </w:style>
  <w:style w:type="character" w:styleId="Odwoanieintensywne">
    <w:name w:val="Intense Reference"/>
    <w:uiPriority w:val="32"/>
    <w:qFormat/>
    <w:rsid w:val="00611162"/>
    <w:rPr>
      <w:b/>
      <w:bCs/>
      <w:smallCaps/>
      <w:color w:val="C0504D" w:themeColor="accent2"/>
      <w:spacing w:val="5"/>
      <w:u w:val="single"/>
    </w:rPr>
  </w:style>
  <w:style w:type="character" w:styleId="Tytuksiki">
    <w:name w:val="Book Title"/>
    <w:uiPriority w:val="33"/>
    <w:qFormat/>
    <w:rsid w:val="00611162"/>
    <w:rPr>
      <w:b/>
      <w:bCs/>
      <w:smallCaps/>
      <w:spacing w:val="5"/>
    </w:rPr>
  </w:style>
  <w:style w:type="paragraph" w:styleId="Nagwekspisutreci">
    <w:name w:val="TOC Heading"/>
    <w:basedOn w:val="Nagwek1"/>
    <w:next w:val="Normalny"/>
    <w:uiPriority w:val="39"/>
    <w:unhideWhenUsed/>
    <w:qFormat/>
    <w:rsid w:val="00611162"/>
    <w:pPr>
      <w:keepLines w:val="0"/>
      <w:spacing w:after="60" w:line="360" w:lineRule="auto"/>
      <w:ind w:firstLine="709"/>
      <w:jc w:val="both"/>
      <w:outlineLvl w:val="9"/>
    </w:pPr>
    <w:rPr>
      <w:rFonts w:asciiTheme="majorHAnsi" w:eastAsiaTheme="majorEastAsia" w:hAnsiTheme="majorHAnsi" w:cstheme="majorBidi"/>
      <w:caps w:val="0"/>
      <w:kern w:val="32"/>
      <w:sz w:val="32"/>
      <w:szCs w:val="32"/>
    </w:rPr>
  </w:style>
  <w:style w:type="paragraph" w:styleId="Legenda">
    <w:name w:val="caption"/>
    <w:basedOn w:val="Normalny"/>
    <w:next w:val="Normalny"/>
    <w:uiPriority w:val="35"/>
    <w:unhideWhenUsed/>
    <w:qFormat/>
    <w:rsid w:val="00D452EB"/>
    <w:pPr>
      <w:spacing w:after="200" w:line="240" w:lineRule="auto"/>
    </w:pPr>
    <w:rPr>
      <w:b/>
      <w:bCs/>
      <w:color w:val="DDDDDD"/>
      <w:sz w:val="18"/>
      <w:szCs w:val="18"/>
    </w:rPr>
  </w:style>
  <w:style w:type="character" w:customStyle="1" w:styleId="BezodstpwZnak">
    <w:name w:val="Bez odstępów Znak"/>
    <w:basedOn w:val="Domylnaczcionkaakapitu"/>
    <w:link w:val="Bezodstpw"/>
    <w:uiPriority w:val="1"/>
    <w:rsid w:val="00611162"/>
    <w:rPr>
      <w:rFonts w:ascii="Arial" w:hAnsi="Arial"/>
      <w:szCs w:val="22"/>
    </w:rPr>
  </w:style>
  <w:style w:type="paragraph" w:customStyle="1" w:styleId="Wypunktowanie">
    <w:name w:val="Wypunktowanie"/>
    <w:basedOn w:val="Akapitzlist"/>
    <w:link w:val="WypunktowanieZnak"/>
    <w:qFormat/>
    <w:rsid w:val="00D452EB"/>
    <w:pPr>
      <w:numPr>
        <w:numId w:val="1"/>
      </w:numPr>
    </w:pPr>
    <w:rPr>
      <w:rFonts w:eastAsia="Times New Roman"/>
    </w:rPr>
  </w:style>
  <w:style w:type="character" w:customStyle="1" w:styleId="WypunktowanieZnak">
    <w:name w:val="Wypunktowanie Znak"/>
    <w:basedOn w:val="AkapitzlistZnak"/>
    <w:link w:val="Wypunktowanie"/>
    <w:rsid w:val="00D452EB"/>
    <w:rPr>
      <w:rFonts w:ascii="Arial" w:eastAsia="Times New Roman" w:hAnsi="Arial"/>
      <w:szCs w:val="22"/>
    </w:rPr>
  </w:style>
  <w:style w:type="paragraph" w:customStyle="1" w:styleId="Tytutabeli">
    <w:name w:val="Tytuł tabeli"/>
    <w:basedOn w:val="Normalny"/>
    <w:link w:val="TytutabeliZnak"/>
    <w:qFormat/>
    <w:rsid w:val="005B0269"/>
    <w:pPr>
      <w:keepNext/>
      <w:ind w:firstLine="0"/>
      <w:jc w:val="left"/>
    </w:pPr>
    <w:rPr>
      <w:rFonts w:eastAsia="Times New Roman"/>
      <w:bCs/>
      <w:sz w:val="18"/>
    </w:rPr>
  </w:style>
  <w:style w:type="character" w:customStyle="1" w:styleId="TytutabeliZnak">
    <w:name w:val="Tytuł tabeli Znak"/>
    <w:basedOn w:val="Domylnaczcionkaakapitu"/>
    <w:link w:val="Tytutabeli"/>
    <w:rsid w:val="005B0269"/>
    <w:rPr>
      <w:rFonts w:ascii="Arial" w:eastAsia="Times New Roman" w:hAnsi="Arial"/>
      <w:bCs/>
      <w:sz w:val="18"/>
      <w:szCs w:val="22"/>
    </w:rPr>
  </w:style>
  <w:style w:type="paragraph" w:customStyle="1" w:styleId="Numerowanie">
    <w:name w:val="Numerowanie"/>
    <w:basedOn w:val="Akapitzlist"/>
    <w:link w:val="NumerowanieZnak"/>
    <w:qFormat/>
    <w:rsid w:val="00D452EB"/>
    <w:pPr>
      <w:ind w:left="0" w:firstLine="0"/>
    </w:pPr>
    <w:rPr>
      <w:rFonts w:eastAsia="Times New Roman"/>
    </w:rPr>
  </w:style>
  <w:style w:type="character" w:customStyle="1" w:styleId="NumerowanieZnak">
    <w:name w:val="Numerowanie Znak"/>
    <w:basedOn w:val="AkapitzlistZnak"/>
    <w:link w:val="Numerowanie"/>
    <w:rsid w:val="00D452EB"/>
    <w:rPr>
      <w:rFonts w:ascii="Arial" w:eastAsia="Times New Roman" w:hAnsi="Arial"/>
      <w:szCs w:val="22"/>
    </w:rPr>
  </w:style>
  <w:style w:type="paragraph" w:customStyle="1" w:styleId="Pozycjabibliografii">
    <w:name w:val="Pozycja bibliografii"/>
    <w:basedOn w:val="Normalny"/>
    <w:link w:val="PozycjabibliografiiZnak"/>
    <w:qFormat/>
    <w:rsid w:val="00D452EB"/>
    <w:pPr>
      <w:spacing w:after="120" w:line="240" w:lineRule="auto"/>
      <w:ind w:left="709" w:hanging="709"/>
    </w:pPr>
    <w:rPr>
      <w:rFonts w:eastAsia="Times New Roman"/>
      <w:shd w:val="clear" w:color="auto" w:fill="FFFFFF"/>
    </w:rPr>
  </w:style>
  <w:style w:type="character" w:customStyle="1" w:styleId="PozycjabibliografiiZnak">
    <w:name w:val="Pozycja bibliografii Znak"/>
    <w:basedOn w:val="Domylnaczcionkaakapitu"/>
    <w:link w:val="Pozycjabibliografii"/>
    <w:rsid w:val="00D452EB"/>
    <w:rPr>
      <w:rFonts w:ascii="Arial" w:eastAsia="Times New Roman" w:hAnsi="Arial"/>
      <w:szCs w:val="22"/>
    </w:rPr>
  </w:style>
  <w:style w:type="character" w:customStyle="1" w:styleId="AkapitzlistZnak">
    <w:name w:val="Akapit z listą Znak"/>
    <w:basedOn w:val="Domylnaczcionkaakapitu"/>
    <w:link w:val="Akapitzlist"/>
    <w:uiPriority w:val="34"/>
    <w:rsid w:val="00D452EB"/>
    <w:rPr>
      <w:rFonts w:ascii="Arial" w:hAnsi="Arial"/>
      <w:szCs w:val="22"/>
    </w:rPr>
  </w:style>
  <w:style w:type="paragraph" w:styleId="Spistreci1">
    <w:name w:val="toc 1"/>
    <w:basedOn w:val="Normalny"/>
    <w:next w:val="Normalny"/>
    <w:autoRedefine/>
    <w:uiPriority w:val="39"/>
    <w:unhideWhenUsed/>
    <w:rsid w:val="00E7037A"/>
    <w:pPr>
      <w:tabs>
        <w:tab w:val="right" w:leader="dot" w:pos="9062"/>
      </w:tabs>
      <w:spacing w:after="100"/>
    </w:pPr>
  </w:style>
  <w:style w:type="paragraph" w:styleId="Spistreci2">
    <w:name w:val="toc 2"/>
    <w:basedOn w:val="Normalny"/>
    <w:next w:val="Normalny"/>
    <w:autoRedefine/>
    <w:uiPriority w:val="39"/>
    <w:unhideWhenUsed/>
    <w:rsid w:val="00F30C28"/>
    <w:pPr>
      <w:tabs>
        <w:tab w:val="left" w:pos="1540"/>
        <w:tab w:val="right" w:leader="dot" w:pos="9062"/>
      </w:tabs>
      <w:spacing w:after="100"/>
      <w:ind w:left="113"/>
    </w:pPr>
  </w:style>
  <w:style w:type="paragraph" w:styleId="Spistreci3">
    <w:name w:val="toc 3"/>
    <w:basedOn w:val="Normalny"/>
    <w:next w:val="Normalny"/>
    <w:autoRedefine/>
    <w:uiPriority w:val="39"/>
    <w:unhideWhenUsed/>
    <w:rsid w:val="00F30C28"/>
    <w:pPr>
      <w:tabs>
        <w:tab w:val="left" w:pos="1774"/>
        <w:tab w:val="right" w:leader="dot" w:pos="9062"/>
      </w:tabs>
      <w:spacing w:after="100"/>
      <w:ind w:left="227"/>
    </w:pPr>
  </w:style>
  <w:style w:type="character" w:styleId="Hipercze">
    <w:name w:val="Hyperlink"/>
    <w:basedOn w:val="Domylnaczcionkaakapitu"/>
    <w:uiPriority w:val="99"/>
    <w:unhideWhenUsed/>
    <w:rsid w:val="00B758DF"/>
    <w:rPr>
      <w:color w:val="0000FF" w:themeColor="hyperlink"/>
      <w:u w:val="single"/>
    </w:rPr>
  </w:style>
  <w:style w:type="paragraph" w:styleId="Tekstdymka">
    <w:name w:val="Balloon Text"/>
    <w:basedOn w:val="Normalny"/>
    <w:link w:val="TekstdymkaZnak"/>
    <w:uiPriority w:val="99"/>
    <w:semiHidden/>
    <w:unhideWhenUsed/>
    <w:rsid w:val="00B758DF"/>
    <w:pPr>
      <w:spacing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B758DF"/>
    <w:rPr>
      <w:rFonts w:ascii="Tahoma" w:hAnsi="Tahoma" w:cs="Tahoma"/>
      <w:sz w:val="16"/>
      <w:szCs w:val="16"/>
    </w:rPr>
  </w:style>
  <w:style w:type="paragraph" w:customStyle="1" w:styleId="wzor">
    <w:name w:val="wzor"/>
    <w:basedOn w:val="Normalny"/>
    <w:next w:val="Normalny"/>
    <w:rsid w:val="00482E4B"/>
    <w:pPr>
      <w:tabs>
        <w:tab w:val="center" w:pos="3402"/>
        <w:tab w:val="right" w:pos="7088"/>
      </w:tabs>
      <w:spacing w:line="480" w:lineRule="auto"/>
      <w:ind w:firstLine="0"/>
    </w:pPr>
    <w:rPr>
      <w:rFonts w:ascii="Times New Roman" w:eastAsia="Times New Roman" w:hAnsi="Times New Roman"/>
      <w:sz w:val="24"/>
      <w:szCs w:val="20"/>
      <w:lang w:eastAsia="pl-PL"/>
    </w:rPr>
  </w:style>
  <w:style w:type="character" w:styleId="Odwoaniedokomentarza">
    <w:name w:val="annotation reference"/>
    <w:semiHidden/>
    <w:rsid w:val="00482E4B"/>
    <w:rPr>
      <w:sz w:val="16"/>
    </w:rPr>
  </w:style>
  <w:style w:type="paragraph" w:styleId="Tekstkomentarza">
    <w:name w:val="annotation text"/>
    <w:basedOn w:val="Normalny"/>
    <w:link w:val="TekstkomentarzaZnak"/>
    <w:semiHidden/>
    <w:rsid w:val="00482E4B"/>
    <w:pPr>
      <w:spacing w:line="480" w:lineRule="auto"/>
      <w:ind w:firstLine="0"/>
    </w:pPr>
    <w:rPr>
      <w:rFonts w:ascii="Times New Roman" w:eastAsia="Times New Roman" w:hAnsi="Times New Roman"/>
      <w:szCs w:val="20"/>
      <w:lang w:eastAsia="pl-PL"/>
    </w:rPr>
  </w:style>
  <w:style w:type="character" w:customStyle="1" w:styleId="TekstkomentarzaZnak">
    <w:name w:val="Tekst komentarza Znak"/>
    <w:basedOn w:val="Domylnaczcionkaakapitu"/>
    <w:link w:val="Tekstkomentarza"/>
    <w:semiHidden/>
    <w:rsid w:val="00482E4B"/>
    <w:rPr>
      <w:rFonts w:ascii="Times New Roman" w:eastAsia="Times New Roman" w:hAnsi="Times New Roman"/>
      <w:lang w:eastAsia="pl-PL"/>
    </w:rPr>
  </w:style>
  <w:style w:type="paragraph" w:styleId="Tekstpodstawowy">
    <w:name w:val="Body Text"/>
    <w:basedOn w:val="Normalny"/>
    <w:link w:val="TekstpodstawowyZnak"/>
    <w:rsid w:val="00482E4B"/>
    <w:pPr>
      <w:spacing w:after="120" w:line="480" w:lineRule="auto"/>
      <w:ind w:firstLine="0"/>
    </w:pPr>
    <w:rPr>
      <w:rFonts w:ascii="Times New Roman" w:eastAsia="Times New Roman" w:hAnsi="Times New Roman"/>
      <w:sz w:val="24"/>
      <w:szCs w:val="20"/>
      <w:lang w:eastAsia="pl-PL"/>
    </w:rPr>
  </w:style>
  <w:style w:type="character" w:customStyle="1" w:styleId="TekstpodstawowyZnak">
    <w:name w:val="Tekst podstawowy Znak"/>
    <w:basedOn w:val="Domylnaczcionkaakapitu"/>
    <w:link w:val="Tekstpodstawowy"/>
    <w:rsid w:val="00482E4B"/>
    <w:rPr>
      <w:rFonts w:ascii="Times New Roman" w:eastAsia="Times New Roman" w:hAnsi="Times New Roman"/>
      <w:sz w:val="24"/>
      <w:lang w:eastAsia="pl-PL"/>
    </w:rPr>
  </w:style>
  <w:style w:type="paragraph" w:styleId="Tekstpodstawowyzwciciem">
    <w:name w:val="Body Text First Indent"/>
    <w:basedOn w:val="Tekstpodstawowy"/>
    <w:link w:val="TekstpodstawowyzwciciemZnak"/>
    <w:rsid w:val="00482E4B"/>
    <w:pPr>
      <w:ind w:firstLine="210"/>
    </w:pPr>
  </w:style>
  <w:style w:type="character" w:customStyle="1" w:styleId="TekstpodstawowyzwciciemZnak">
    <w:name w:val="Tekst podstawowy z wcięciem Znak"/>
    <w:basedOn w:val="TekstpodstawowyZnak"/>
    <w:link w:val="Tekstpodstawowyzwciciem"/>
    <w:rsid w:val="00482E4B"/>
    <w:rPr>
      <w:rFonts w:ascii="Times New Roman" w:eastAsia="Times New Roman" w:hAnsi="Times New Roman"/>
      <w:sz w:val="24"/>
      <w:lang w:eastAsia="pl-PL"/>
    </w:rPr>
  </w:style>
  <w:style w:type="table" w:styleId="Tabela-Siatka">
    <w:name w:val="Table Grid"/>
    <w:basedOn w:val="Standardowy"/>
    <w:uiPriority w:val="59"/>
    <w:rsid w:val="00482E4B"/>
    <w:rPr>
      <w:rFonts w:asciiTheme="majorHAnsi" w:eastAsiaTheme="majorEastAsia" w:hAnsiTheme="majorHAnsi" w:cstheme="majorBidi"/>
      <w:sz w:val="22"/>
      <w:szCs w:val="22"/>
      <w:lang w:val="en-US" w:bidi="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matkomentarza">
    <w:name w:val="annotation subject"/>
    <w:basedOn w:val="Tekstkomentarza"/>
    <w:next w:val="Tekstkomentarza"/>
    <w:link w:val="TematkomentarzaZnak"/>
    <w:uiPriority w:val="99"/>
    <w:semiHidden/>
    <w:unhideWhenUsed/>
    <w:rsid w:val="00E5202E"/>
    <w:pPr>
      <w:spacing w:line="240" w:lineRule="auto"/>
      <w:ind w:firstLine="709"/>
    </w:pPr>
    <w:rPr>
      <w:rFonts w:ascii="Arial" w:eastAsia="Calibri" w:hAnsi="Arial"/>
      <w:b/>
      <w:bCs/>
      <w:lang w:eastAsia="en-US"/>
    </w:rPr>
  </w:style>
  <w:style w:type="character" w:customStyle="1" w:styleId="TematkomentarzaZnak">
    <w:name w:val="Temat komentarza Znak"/>
    <w:basedOn w:val="TekstkomentarzaZnak"/>
    <w:link w:val="Tematkomentarza"/>
    <w:uiPriority w:val="99"/>
    <w:semiHidden/>
    <w:rsid w:val="00E5202E"/>
    <w:rPr>
      <w:rFonts w:ascii="Arial" w:eastAsia="Times New Roman" w:hAnsi="Arial"/>
      <w:b/>
      <w:bCs/>
      <w:lang w:eastAsia="pl-PL"/>
    </w:rPr>
  </w:style>
  <w:style w:type="paragraph" w:styleId="Bibliografia">
    <w:name w:val="Bibliography"/>
    <w:basedOn w:val="Normalny"/>
    <w:next w:val="Normalny"/>
    <w:uiPriority w:val="37"/>
    <w:unhideWhenUsed/>
    <w:rsid w:val="00602A7E"/>
  </w:style>
  <w:style w:type="paragraph" w:customStyle="1" w:styleId="Default">
    <w:name w:val="Default"/>
    <w:rsid w:val="007C7E94"/>
    <w:pPr>
      <w:autoSpaceDE w:val="0"/>
      <w:autoSpaceDN w:val="0"/>
      <w:adjustRightInd w:val="0"/>
    </w:pPr>
    <w:rPr>
      <w:rFonts w:ascii="Times New Roman" w:hAnsi="Times New Roman"/>
      <w:color w:val="000000"/>
      <w:sz w:val="24"/>
      <w:szCs w:val="24"/>
    </w:rPr>
  </w:style>
  <w:style w:type="table" w:styleId="Jasnecieniowanie">
    <w:name w:val="Light Shading"/>
    <w:basedOn w:val="Standardowy"/>
    <w:uiPriority w:val="60"/>
    <w:rsid w:val="00160300"/>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Odwoanieprzypisudolnego">
    <w:name w:val="footnote reference"/>
    <w:basedOn w:val="Domylnaczcionkaakapitu"/>
    <w:uiPriority w:val="99"/>
    <w:semiHidden/>
    <w:unhideWhenUsed/>
    <w:rsid w:val="00EB6B83"/>
    <w:rPr>
      <w:vertAlign w:val="superscript"/>
    </w:rPr>
  </w:style>
  <w:style w:type="paragraph" w:styleId="Spisilustracji">
    <w:name w:val="table of figures"/>
    <w:basedOn w:val="Normalny"/>
    <w:next w:val="Normalny"/>
    <w:uiPriority w:val="99"/>
    <w:unhideWhenUsed/>
    <w:rsid w:val="009E61F0"/>
  </w:style>
  <w:style w:type="paragraph" w:styleId="Tekstprzypisukocowego">
    <w:name w:val="endnote text"/>
    <w:basedOn w:val="Normalny"/>
    <w:link w:val="TekstprzypisukocowegoZnak"/>
    <w:uiPriority w:val="99"/>
    <w:semiHidden/>
    <w:unhideWhenUsed/>
    <w:rsid w:val="00042DAF"/>
    <w:pPr>
      <w:spacing w:line="240" w:lineRule="auto"/>
    </w:pPr>
    <w:rPr>
      <w:szCs w:val="20"/>
    </w:rPr>
  </w:style>
  <w:style w:type="character" w:customStyle="1" w:styleId="TekstprzypisukocowegoZnak">
    <w:name w:val="Tekst przypisu końcowego Znak"/>
    <w:basedOn w:val="Domylnaczcionkaakapitu"/>
    <w:link w:val="Tekstprzypisukocowego"/>
    <w:uiPriority w:val="99"/>
    <w:semiHidden/>
    <w:rsid w:val="00042DAF"/>
    <w:rPr>
      <w:rFonts w:ascii="Arial" w:hAnsi="Arial"/>
    </w:rPr>
  </w:style>
  <w:style w:type="character" w:styleId="Odwoanieprzypisukocowego">
    <w:name w:val="endnote reference"/>
    <w:basedOn w:val="Domylnaczcionkaakapitu"/>
    <w:uiPriority w:val="99"/>
    <w:semiHidden/>
    <w:unhideWhenUsed/>
    <w:rsid w:val="00042DAF"/>
    <w:rPr>
      <w:vertAlign w:val="superscript"/>
    </w:rPr>
  </w:style>
  <w:style w:type="paragraph" w:customStyle="1" w:styleId="rdo">
    <w:name w:val="Źródło"/>
    <w:basedOn w:val="Normalny"/>
    <w:link w:val="rdoZnak"/>
    <w:autoRedefine/>
    <w:qFormat/>
    <w:rsid w:val="00266801"/>
    <w:pPr>
      <w:jc w:val="left"/>
    </w:pPr>
    <w:rPr>
      <w:sz w:val="18"/>
      <w:lang w:val="en-US" w:bidi="en-US"/>
    </w:rPr>
  </w:style>
  <w:style w:type="character" w:customStyle="1" w:styleId="rdoZnak">
    <w:name w:val="Źródło Znak"/>
    <w:basedOn w:val="Domylnaczcionkaakapitu"/>
    <w:link w:val="rdo"/>
    <w:rsid w:val="00266801"/>
    <w:rPr>
      <w:rFonts w:ascii="Arial" w:hAnsi="Arial"/>
      <w:sz w:val="18"/>
      <w:szCs w:val="22"/>
      <w:lang w:val="en-US" w:bidi="en-US"/>
    </w:rPr>
  </w:style>
  <w:style w:type="character" w:styleId="Nierozpoznanawzmianka">
    <w:name w:val="Unresolved Mention"/>
    <w:basedOn w:val="Domylnaczcionkaakapitu"/>
    <w:uiPriority w:val="99"/>
    <w:semiHidden/>
    <w:unhideWhenUsed/>
    <w:rsid w:val="00AF5963"/>
    <w:rPr>
      <w:color w:val="605E5C"/>
      <w:shd w:val="clear" w:color="auto" w:fill="E1DFDD"/>
    </w:rPr>
  </w:style>
  <w:style w:type="paragraph" w:customStyle="1" w:styleId="Rysunek">
    <w:name w:val="Rysunek"/>
    <w:basedOn w:val="Normalny"/>
    <w:next w:val="rdo"/>
    <w:link w:val="RysunekZnak"/>
    <w:autoRedefine/>
    <w:qFormat/>
    <w:rsid w:val="0031651A"/>
    <w:pPr>
      <w:keepNext/>
      <w:spacing w:before="240"/>
      <w:ind w:firstLine="0"/>
      <w:jc w:val="center"/>
    </w:pPr>
    <w:rPr>
      <w:sz w:val="18"/>
    </w:rPr>
  </w:style>
  <w:style w:type="character" w:customStyle="1" w:styleId="RysunekZnak">
    <w:name w:val="Rysunek Znak"/>
    <w:basedOn w:val="Domylnaczcionkaakapitu"/>
    <w:link w:val="Rysunek"/>
    <w:rsid w:val="0031651A"/>
    <w:rPr>
      <w:rFonts w:ascii="Arial" w:hAnsi="Arial"/>
      <w:sz w:val="18"/>
      <w:szCs w:val="22"/>
    </w:rPr>
  </w:style>
  <w:style w:type="paragraph" w:styleId="NormalnyWeb">
    <w:name w:val="Normal (Web)"/>
    <w:basedOn w:val="Normalny"/>
    <w:uiPriority w:val="99"/>
    <w:semiHidden/>
    <w:unhideWhenUsed/>
    <w:rsid w:val="003D6159"/>
    <w:pPr>
      <w:spacing w:before="100" w:beforeAutospacing="1" w:after="100" w:afterAutospacing="1" w:line="240" w:lineRule="auto"/>
      <w:ind w:firstLine="0"/>
      <w:jc w:val="left"/>
    </w:pPr>
    <w:rPr>
      <w:rFonts w:ascii="Times New Roman" w:eastAsia="Times New Roman" w:hAnsi="Times New Roman"/>
      <w:sz w:val="24"/>
      <w:szCs w:val="24"/>
      <w:lang w:eastAsia="pl-PL"/>
    </w:rPr>
  </w:style>
  <w:style w:type="paragraph" w:styleId="Poprawka">
    <w:name w:val="Revision"/>
    <w:hidden/>
    <w:uiPriority w:val="99"/>
    <w:semiHidden/>
    <w:rsid w:val="0026465E"/>
    <w:rPr>
      <w:rFonts w:ascii="Arial" w:hAnsi="Arial"/>
      <w:szCs w:val="22"/>
    </w:rPr>
  </w:style>
  <w:style w:type="table" w:styleId="Siatkatabelijasna">
    <w:name w:val="Grid Table Light"/>
    <w:basedOn w:val="Standardowy"/>
    <w:uiPriority w:val="40"/>
    <w:rsid w:val="00E13812"/>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UyteHipercze">
    <w:name w:val="FollowedHyperlink"/>
    <w:basedOn w:val="Domylnaczcionkaakapitu"/>
    <w:uiPriority w:val="99"/>
    <w:semiHidden/>
    <w:unhideWhenUsed/>
    <w:rsid w:val="00622247"/>
    <w:rPr>
      <w:color w:val="954F72"/>
      <w:u w:val="single"/>
    </w:rPr>
  </w:style>
  <w:style w:type="paragraph" w:customStyle="1" w:styleId="msonormal0">
    <w:name w:val="msonormal"/>
    <w:basedOn w:val="Normalny"/>
    <w:rsid w:val="00622247"/>
    <w:pPr>
      <w:spacing w:before="100" w:beforeAutospacing="1" w:after="100" w:afterAutospacing="1" w:line="240" w:lineRule="auto"/>
      <w:ind w:firstLine="0"/>
      <w:jc w:val="left"/>
    </w:pPr>
    <w:rPr>
      <w:rFonts w:ascii="Times New Roman" w:eastAsia="Times New Roman" w:hAnsi="Times New Roman"/>
      <w:sz w:val="24"/>
      <w:szCs w:val="24"/>
      <w:lang w:eastAsia="pl-PL"/>
    </w:rPr>
  </w:style>
  <w:style w:type="paragraph" w:customStyle="1" w:styleId="xl65">
    <w:name w:val="xl65"/>
    <w:basedOn w:val="Normalny"/>
    <w:rsid w:val="0062224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center"/>
      <w:textAlignment w:val="center"/>
    </w:pPr>
    <w:rPr>
      <w:rFonts w:ascii="Calibri" w:eastAsia="Times New Roman" w:hAnsi="Calibri" w:cs="Calibri"/>
      <w:b/>
      <w:bCs/>
      <w:sz w:val="24"/>
      <w:szCs w:val="24"/>
      <w:lang w:eastAsia="pl-PL"/>
    </w:rPr>
  </w:style>
  <w:style w:type="paragraph" w:customStyle="1" w:styleId="xl66">
    <w:name w:val="xl66"/>
    <w:basedOn w:val="Normalny"/>
    <w:rsid w:val="0062224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left"/>
    </w:pPr>
    <w:rPr>
      <w:rFonts w:ascii="Times New Roman" w:eastAsia="Times New Roman" w:hAnsi="Times New Roman"/>
      <w:sz w:val="24"/>
      <w:szCs w:val="24"/>
      <w:lang w:eastAsia="pl-PL"/>
    </w:rPr>
  </w:style>
  <w:style w:type="character" w:styleId="Tekstzastpczy">
    <w:name w:val="Placeholder Text"/>
    <w:basedOn w:val="Domylnaczcionkaakapitu"/>
    <w:uiPriority w:val="99"/>
    <w:semiHidden/>
    <w:rsid w:val="000862F2"/>
    <w:rPr>
      <w:color w:val="808080"/>
    </w:rPr>
  </w:style>
  <w:style w:type="table" w:styleId="Zwykatabela1">
    <w:name w:val="Plain Table 1"/>
    <w:basedOn w:val="Standardowy"/>
    <w:uiPriority w:val="41"/>
    <w:rsid w:val="00836224"/>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TekstTabeli">
    <w:name w:val="TekstTabeli"/>
    <w:basedOn w:val="Normalny"/>
    <w:link w:val="TekstTabeliZnak"/>
    <w:qFormat/>
    <w:rsid w:val="00B558B7"/>
    <w:pPr>
      <w:spacing w:line="276" w:lineRule="auto"/>
      <w:ind w:firstLine="0"/>
      <w:jc w:val="left"/>
    </w:pPr>
    <w:rPr>
      <w:rFonts w:eastAsia="Times New Roman" w:cstheme="majorBidi"/>
      <w:bCs/>
      <w:sz w:val="18"/>
      <w:szCs w:val="20"/>
      <w:lang w:eastAsia="pl-PL" w:bidi="en-US"/>
    </w:rPr>
  </w:style>
  <w:style w:type="character" w:customStyle="1" w:styleId="TekstTabeliZnak">
    <w:name w:val="TekstTabeli Znak"/>
    <w:basedOn w:val="Domylnaczcionkaakapitu"/>
    <w:link w:val="TekstTabeli"/>
    <w:rsid w:val="00B558B7"/>
    <w:rPr>
      <w:rFonts w:ascii="Arial" w:eastAsia="Times New Roman" w:hAnsi="Arial" w:cstheme="majorBidi"/>
      <w:bCs/>
      <w:sz w:val="18"/>
      <w:lang w:eastAsia="pl-PL" w:bidi="en-US"/>
    </w:rPr>
  </w:style>
  <w:style w:type="paragraph" w:customStyle="1" w:styleId="Nagwek11">
    <w:name w:val="Nagłówek 11"/>
    <w:basedOn w:val="Normalny"/>
    <w:rsid w:val="00CA5D5E"/>
    <w:pPr>
      <w:numPr>
        <w:numId w:val="44"/>
      </w:numPr>
    </w:pPr>
  </w:style>
  <w:style w:type="paragraph" w:customStyle="1" w:styleId="Nagwek21">
    <w:name w:val="Nagłówek 21"/>
    <w:basedOn w:val="Normalny"/>
    <w:rsid w:val="00CA5D5E"/>
    <w:pPr>
      <w:numPr>
        <w:ilvl w:val="1"/>
        <w:numId w:val="44"/>
      </w:numPr>
    </w:pPr>
  </w:style>
  <w:style w:type="paragraph" w:customStyle="1" w:styleId="Nagwek31">
    <w:name w:val="Nagłówek 31"/>
    <w:basedOn w:val="Normalny"/>
    <w:rsid w:val="00CA5D5E"/>
    <w:pPr>
      <w:numPr>
        <w:ilvl w:val="2"/>
        <w:numId w:val="44"/>
      </w:numPr>
    </w:pPr>
  </w:style>
  <w:style w:type="paragraph" w:customStyle="1" w:styleId="Nagwek41">
    <w:name w:val="Nagłówek 41"/>
    <w:basedOn w:val="Normalny"/>
    <w:rsid w:val="00CA5D5E"/>
    <w:pPr>
      <w:numPr>
        <w:ilvl w:val="3"/>
        <w:numId w:val="44"/>
      </w:numPr>
    </w:pPr>
  </w:style>
  <w:style w:type="paragraph" w:customStyle="1" w:styleId="Nagwek51">
    <w:name w:val="Nagłówek 51"/>
    <w:basedOn w:val="Normalny"/>
    <w:rsid w:val="00CA5D5E"/>
    <w:pPr>
      <w:numPr>
        <w:ilvl w:val="4"/>
        <w:numId w:val="44"/>
      </w:numPr>
    </w:pPr>
  </w:style>
  <w:style w:type="paragraph" w:customStyle="1" w:styleId="Nagwek61">
    <w:name w:val="Nagłówek 61"/>
    <w:basedOn w:val="Normalny"/>
    <w:rsid w:val="00CA5D5E"/>
    <w:pPr>
      <w:numPr>
        <w:ilvl w:val="5"/>
        <w:numId w:val="44"/>
      </w:numPr>
    </w:pPr>
  </w:style>
  <w:style w:type="paragraph" w:customStyle="1" w:styleId="Nagwek71">
    <w:name w:val="Nagłówek 71"/>
    <w:basedOn w:val="Normalny"/>
    <w:rsid w:val="00CA5D5E"/>
    <w:pPr>
      <w:numPr>
        <w:ilvl w:val="6"/>
        <w:numId w:val="44"/>
      </w:numPr>
    </w:pPr>
  </w:style>
  <w:style w:type="paragraph" w:customStyle="1" w:styleId="Nagwek81">
    <w:name w:val="Nagłówek 81"/>
    <w:basedOn w:val="Normalny"/>
    <w:rsid w:val="00CA5D5E"/>
    <w:pPr>
      <w:numPr>
        <w:ilvl w:val="7"/>
        <w:numId w:val="44"/>
      </w:numPr>
    </w:pPr>
  </w:style>
  <w:style w:type="paragraph" w:customStyle="1" w:styleId="Nagwek91">
    <w:name w:val="Nagłówek 91"/>
    <w:basedOn w:val="Normalny"/>
    <w:rsid w:val="00CA5D5E"/>
    <w:pPr>
      <w:numPr>
        <w:ilvl w:val="8"/>
        <w:numId w:val="44"/>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170868">
      <w:bodyDiv w:val="1"/>
      <w:marLeft w:val="0"/>
      <w:marRight w:val="0"/>
      <w:marTop w:val="0"/>
      <w:marBottom w:val="0"/>
      <w:divBdr>
        <w:top w:val="none" w:sz="0" w:space="0" w:color="auto"/>
        <w:left w:val="none" w:sz="0" w:space="0" w:color="auto"/>
        <w:bottom w:val="none" w:sz="0" w:space="0" w:color="auto"/>
        <w:right w:val="none" w:sz="0" w:space="0" w:color="auto"/>
      </w:divBdr>
    </w:div>
    <w:div w:id="5326944">
      <w:bodyDiv w:val="1"/>
      <w:marLeft w:val="0"/>
      <w:marRight w:val="0"/>
      <w:marTop w:val="0"/>
      <w:marBottom w:val="0"/>
      <w:divBdr>
        <w:top w:val="none" w:sz="0" w:space="0" w:color="auto"/>
        <w:left w:val="none" w:sz="0" w:space="0" w:color="auto"/>
        <w:bottom w:val="none" w:sz="0" w:space="0" w:color="auto"/>
        <w:right w:val="none" w:sz="0" w:space="0" w:color="auto"/>
      </w:divBdr>
    </w:div>
    <w:div w:id="9064974">
      <w:bodyDiv w:val="1"/>
      <w:marLeft w:val="0"/>
      <w:marRight w:val="0"/>
      <w:marTop w:val="0"/>
      <w:marBottom w:val="0"/>
      <w:divBdr>
        <w:top w:val="none" w:sz="0" w:space="0" w:color="auto"/>
        <w:left w:val="none" w:sz="0" w:space="0" w:color="auto"/>
        <w:bottom w:val="none" w:sz="0" w:space="0" w:color="auto"/>
        <w:right w:val="none" w:sz="0" w:space="0" w:color="auto"/>
      </w:divBdr>
    </w:div>
    <w:div w:id="9068441">
      <w:bodyDiv w:val="1"/>
      <w:marLeft w:val="0"/>
      <w:marRight w:val="0"/>
      <w:marTop w:val="0"/>
      <w:marBottom w:val="0"/>
      <w:divBdr>
        <w:top w:val="none" w:sz="0" w:space="0" w:color="auto"/>
        <w:left w:val="none" w:sz="0" w:space="0" w:color="auto"/>
        <w:bottom w:val="none" w:sz="0" w:space="0" w:color="auto"/>
        <w:right w:val="none" w:sz="0" w:space="0" w:color="auto"/>
      </w:divBdr>
    </w:div>
    <w:div w:id="12537141">
      <w:bodyDiv w:val="1"/>
      <w:marLeft w:val="0"/>
      <w:marRight w:val="0"/>
      <w:marTop w:val="0"/>
      <w:marBottom w:val="0"/>
      <w:divBdr>
        <w:top w:val="none" w:sz="0" w:space="0" w:color="auto"/>
        <w:left w:val="none" w:sz="0" w:space="0" w:color="auto"/>
        <w:bottom w:val="none" w:sz="0" w:space="0" w:color="auto"/>
        <w:right w:val="none" w:sz="0" w:space="0" w:color="auto"/>
      </w:divBdr>
    </w:div>
    <w:div w:id="19090974">
      <w:bodyDiv w:val="1"/>
      <w:marLeft w:val="0"/>
      <w:marRight w:val="0"/>
      <w:marTop w:val="0"/>
      <w:marBottom w:val="0"/>
      <w:divBdr>
        <w:top w:val="none" w:sz="0" w:space="0" w:color="auto"/>
        <w:left w:val="none" w:sz="0" w:space="0" w:color="auto"/>
        <w:bottom w:val="none" w:sz="0" w:space="0" w:color="auto"/>
        <w:right w:val="none" w:sz="0" w:space="0" w:color="auto"/>
      </w:divBdr>
      <w:divsChild>
        <w:div w:id="1027946265">
          <w:marLeft w:val="547"/>
          <w:marRight w:val="0"/>
          <w:marTop w:val="130"/>
          <w:marBottom w:val="0"/>
          <w:divBdr>
            <w:top w:val="none" w:sz="0" w:space="0" w:color="auto"/>
            <w:left w:val="none" w:sz="0" w:space="0" w:color="auto"/>
            <w:bottom w:val="none" w:sz="0" w:space="0" w:color="auto"/>
            <w:right w:val="none" w:sz="0" w:space="0" w:color="auto"/>
          </w:divBdr>
        </w:div>
        <w:div w:id="1662536100">
          <w:marLeft w:val="547"/>
          <w:marRight w:val="0"/>
          <w:marTop w:val="130"/>
          <w:marBottom w:val="0"/>
          <w:divBdr>
            <w:top w:val="none" w:sz="0" w:space="0" w:color="auto"/>
            <w:left w:val="none" w:sz="0" w:space="0" w:color="auto"/>
            <w:bottom w:val="none" w:sz="0" w:space="0" w:color="auto"/>
            <w:right w:val="none" w:sz="0" w:space="0" w:color="auto"/>
          </w:divBdr>
        </w:div>
        <w:div w:id="1805735935">
          <w:marLeft w:val="547"/>
          <w:marRight w:val="0"/>
          <w:marTop w:val="130"/>
          <w:marBottom w:val="0"/>
          <w:divBdr>
            <w:top w:val="none" w:sz="0" w:space="0" w:color="auto"/>
            <w:left w:val="none" w:sz="0" w:space="0" w:color="auto"/>
            <w:bottom w:val="none" w:sz="0" w:space="0" w:color="auto"/>
            <w:right w:val="none" w:sz="0" w:space="0" w:color="auto"/>
          </w:divBdr>
        </w:div>
      </w:divsChild>
    </w:div>
    <w:div w:id="19816085">
      <w:bodyDiv w:val="1"/>
      <w:marLeft w:val="0"/>
      <w:marRight w:val="0"/>
      <w:marTop w:val="0"/>
      <w:marBottom w:val="0"/>
      <w:divBdr>
        <w:top w:val="none" w:sz="0" w:space="0" w:color="auto"/>
        <w:left w:val="none" w:sz="0" w:space="0" w:color="auto"/>
        <w:bottom w:val="none" w:sz="0" w:space="0" w:color="auto"/>
        <w:right w:val="none" w:sz="0" w:space="0" w:color="auto"/>
      </w:divBdr>
    </w:div>
    <w:div w:id="23604479">
      <w:bodyDiv w:val="1"/>
      <w:marLeft w:val="0"/>
      <w:marRight w:val="0"/>
      <w:marTop w:val="0"/>
      <w:marBottom w:val="0"/>
      <w:divBdr>
        <w:top w:val="none" w:sz="0" w:space="0" w:color="auto"/>
        <w:left w:val="none" w:sz="0" w:space="0" w:color="auto"/>
        <w:bottom w:val="none" w:sz="0" w:space="0" w:color="auto"/>
        <w:right w:val="none" w:sz="0" w:space="0" w:color="auto"/>
      </w:divBdr>
    </w:div>
    <w:div w:id="27068275">
      <w:bodyDiv w:val="1"/>
      <w:marLeft w:val="0"/>
      <w:marRight w:val="0"/>
      <w:marTop w:val="0"/>
      <w:marBottom w:val="0"/>
      <w:divBdr>
        <w:top w:val="none" w:sz="0" w:space="0" w:color="auto"/>
        <w:left w:val="none" w:sz="0" w:space="0" w:color="auto"/>
        <w:bottom w:val="none" w:sz="0" w:space="0" w:color="auto"/>
        <w:right w:val="none" w:sz="0" w:space="0" w:color="auto"/>
      </w:divBdr>
    </w:div>
    <w:div w:id="33894322">
      <w:bodyDiv w:val="1"/>
      <w:marLeft w:val="0"/>
      <w:marRight w:val="0"/>
      <w:marTop w:val="0"/>
      <w:marBottom w:val="0"/>
      <w:divBdr>
        <w:top w:val="none" w:sz="0" w:space="0" w:color="auto"/>
        <w:left w:val="none" w:sz="0" w:space="0" w:color="auto"/>
        <w:bottom w:val="none" w:sz="0" w:space="0" w:color="auto"/>
        <w:right w:val="none" w:sz="0" w:space="0" w:color="auto"/>
      </w:divBdr>
    </w:div>
    <w:div w:id="33969781">
      <w:bodyDiv w:val="1"/>
      <w:marLeft w:val="0"/>
      <w:marRight w:val="0"/>
      <w:marTop w:val="0"/>
      <w:marBottom w:val="0"/>
      <w:divBdr>
        <w:top w:val="none" w:sz="0" w:space="0" w:color="auto"/>
        <w:left w:val="none" w:sz="0" w:space="0" w:color="auto"/>
        <w:bottom w:val="none" w:sz="0" w:space="0" w:color="auto"/>
        <w:right w:val="none" w:sz="0" w:space="0" w:color="auto"/>
      </w:divBdr>
    </w:div>
    <w:div w:id="34163758">
      <w:bodyDiv w:val="1"/>
      <w:marLeft w:val="0"/>
      <w:marRight w:val="0"/>
      <w:marTop w:val="0"/>
      <w:marBottom w:val="0"/>
      <w:divBdr>
        <w:top w:val="none" w:sz="0" w:space="0" w:color="auto"/>
        <w:left w:val="none" w:sz="0" w:space="0" w:color="auto"/>
        <w:bottom w:val="none" w:sz="0" w:space="0" w:color="auto"/>
        <w:right w:val="none" w:sz="0" w:space="0" w:color="auto"/>
      </w:divBdr>
    </w:div>
    <w:div w:id="42752097">
      <w:bodyDiv w:val="1"/>
      <w:marLeft w:val="0"/>
      <w:marRight w:val="0"/>
      <w:marTop w:val="0"/>
      <w:marBottom w:val="0"/>
      <w:divBdr>
        <w:top w:val="none" w:sz="0" w:space="0" w:color="auto"/>
        <w:left w:val="none" w:sz="0" w:space="0" w:color="auto"/>
        <w:bottom w:val="none" w:sz="0" w:space="0" w:color="auto"/>
        <w:right w:val="none" w:sz="0" w:space="0" w:color="auto"/>
      </w:divBdr>
    </w:div>
    <w:div w:id="45423589">
      <w:bodyDiv w:val="1"/>
      <w:marLeft w:val="0"/>
      <w:marRight w:val="0"/>
      <w:marTop w:val="0"/>
      <w:marBottom w:val="0"/>
      <w:divBdr>
        <w:top w:val="none" w:sz="0" w:space="0" w:color="auto"/>
        <w:left w:val="none" w:sz="0" w:space="0" w:color="auto"/>
        <w:bottom w:val="none" w:sz="0" w:space="0" w:color="auto"/>
        <w:right w:val="none" w:sz="0" w:space="0" w:color="auto"/>
      </w:divBdr>
    </w:div>
    <w:div w:id="46536105">
      <w:bodyDiv w:val="1"/>
      <w:marLeft w:val="0"/>
      <w:marRight w:val="0"/>
      <w:marTop w:val="0"/>
      <w:marBottom w:val="0"/>
      <w:divBdr>
        <w:top w:val="none" w:sz="0" w:space="0" w:color="auto"/>
        <w:left w:val="none" w:sz="0" w:space="0" w:color="auto"/>
        <w:bottom w:val="none" w:sz="0" w:space="0" w:color="auto"/>
        <w:right w:val="none" w:sz="0" w:space="0" w:color="auto"/>
      </w:divBdr>
    </w:div>
    <w:div w:id="48236998">
      <w:bodyDiv w:val="1"/>
      <w:marLeft w:val="0"/>
      <w:marRight w:val="0"/>
      <w:marTop w:val="0"/>
      <w:marBottom w:val="0"/>
      <w:divBdr>
        <w:top w:val="none" w:sz="0" w:space="0" w:color="auto"/>
        <w:left w:val="none" w:sz="0" w:space="0" w:color="auto"/>
        <w:bottom w:val="none" w:sz="0" w:space="0" w:color="auto"/>
        <w:right w:val="none" w:sz="0" w:space="0" w:color="auto"/>
      </w:divBdr>
    </w:div>
    <w:div w:id="48844870">
      <w:bodyDiv w:val="1"/>
      <w:marLeft w:val="0"/>
      <w:marRight w:val="0"/>
      <w:marTop w:val="0"/>
      <w:marBottom w:val="0"/>
      <w:divBdr>
        <w:top w:val="none" w:sz="0" w:space="0" w:color="auto"/>
        <w:left w:val="none" w:sz="0" w:space="0" w:color="auto"/>
        <w:bottom w:val="none" w:sz="0" w:space="0" w:color="auto"/>
        <w:right w:val="none" w:sz="0" w:space="0" w:color="auto"/>
      </w:divBdr>
    </w:div>
    <w:div w:id="57946966">
      <w:bodyDiv w:val="1"/>
      <w:marLeft w:val="0"/>
      <w:marRight w:val="0"/>
      <w:marTop w:val="0"/>
      <w:marBottom w:val="0"/>
      <w:divBdr>
        <w:top w:val="none" w:sz="0" w:space="0" w:color="auto"/>
        <w:left w:val="none" w:sz="0" w:space="0" w:color="auto"/>
        <w:bottom w:val="none" w:sz="0" w:space="0" w:color="auto"/>
        <w:right w:val="none" w:sz="0" w:space="0" w:color="auto"/>
      </w:divBdr>
    </w:div>
    <w:div w:id="68041554">
      <w:bodyDiv w:val="1"/>
      <w:marLeft w:val="0"/>
      <w:marRight w:val="0"/>
      <w:marTop w:val="0"/>
      <w:marBottom w:val="0"/>
      <w:divBdr>
        <w:top w:val="none" w:sz="0" w:space="0" w:color="auto"/>
        <w:left w:val="none" w:sz="0" w:space="0" w:color="auto"/>
        <w:bottom w:val="none" w:sz="0" w:space="0" w:color="auto"/>
        <w:right w:val="none" w:sz="0" w:space="0" w:color="auto"/>
      </w:divBdr>
    </w:div>
    <w:div w:id="68429051">
      <w:bodyDiv w:val="1"/>
      <w:marLeft w:val="0"/>
      <w:marRight w:val="0"/>
      <w:marTop w:val="0"/>
      <w:marBottom w:val="0"/>
      <w:divBdr>
        <w:top w:val="none" w:sz="0" w:space="0" w:color="auto"/>
        <w:left w:val="none" w:sz="0" w:space="0" w:color="auto"/>
        <w:bottom w:val="none" w:sz="0" w:space="0" w:color="auto"/>
        <w:right w:val="none" w:sz="0" w:space="0" w:color="auto"/>
      </w:divBdr>
    </w:div>
    <w:div w:id="69666651">
      <w:bodyDiv w:val="1"/>
      <w:marLeft w:val="0"/>
      <w:marRight w:val="0"/>
      <w:marTop w:val="0"/>
      <w:marBottom w:val="0"/>
      <w:divBdr>
        <w:top w:val="none" w:sz="0" w:space="0" w:color="auto"/>
        <w:left w:val="none" w:sz="0" w:space="0" w:color="auto"/>
        <w:bottom w:val="none" w:sz="0" w:space="0" w:color="auto"/>
        <w:right w:val="none" w:sz="0" w:space="0" w:color="auto"/>
      </w:divBdr>
    </w:div>
    <w:div w:id="73363332">
      <w:bodyDiv w:val="1"/>
      <w:marLeft w:val="0"/>
      <w:marRight w:val="0"/>
      <w:marTop w:val="0"/>
      <w:marBottom w:val="0"/>
      <w:divBdr>
        <w:top w:val="none" w:sz="0" w:space="0" w:color="auto"/>
        <w:left w:val="none" w:sz="0" w:space="0" w:color="auto"/>
        <w:bottom w:val="none" w:sz="0" w:space="0" w:color="auto"/>
        <w:right w:val="none" w:sz="0" w:space="0" w:color="auto"/>
      </w:divBdr>
    </w:div>
    <w:div w:id="78406608">
      <w:bodyDiv w:val="1"/>
      <w:marLeft w:val="0"/>
      <w:marRight w:val="0"/>
      <w:marTop w:val="0"/>
      <w:marBottom w:val="0"/>
      <w:divBdr>
        <w:top w:val="none" w:sz="0" w:space="0" w:color="auto"/>
        <w:left w:val="none" w:sz="0" w:space="0" w:color="auto"/>
        <w:bottom w:val="none" w:sz="0" w:space="0" w:color="auto"/>
        <w:right w:val="none" w:sz="0" w:space="0" w:color="auto"/>
      </w:divBdr>
    </w:div>
    <w:div w:id="81027780">
      <w:bodyDiv w:val="1"/>
      <w:marLeft w:val="0"/>
      <w:marRight w:val="0"/>
      <w:marTop w:val="0"/>
      <w:marBottom w:val="0"/>
      <w:divBdr>
        <w:top w:val="none" w:sz="0" w:space="0" w:color="auto"/>
        <w:left w:val="none" w:sz="0" w:space="0" w:color="auto"/>
        <w:bottom w:val="none" w:sz="0" w:space="0" w:color="auto"/>
        <w:right w:val="none" w:sz="0" w:space="0" w:color="auto"/>
      </w:divBdr>
    </w:div>
    <w:div w:id="84964804">
      <w:bodyDiv w:val="1"/>
      <w:marLeft w:val="0"/>
      <w:marRight w:val="0"/>
      <w:marTop w:val="0"/>
      <w:marBottom w:val="0"/>
      <w:divBdr>
        <w:top w:val="none" w:sz="0" w:space="0" w:color="auto"/>
        <w:left w:val="none" w:sz="0" w:space="0" w:color="auto"/>
        <w:bottom w:val="none" w:sz="0" w:space="0" w:color="auto"/>
        <w:right w:val="none" w:sz="0" w:space="0" w:color="auto"/>
      </w:divBdr>
    </w:div>
    <w:div w:id="88895704">
      <w:bodyDiv w:val="1"/>
      <w:marLeft w:val="0"/>
      <w:marRight w:val="0"/>
      <w:marTop w:val="0"/>
      <w:marBottom w:val="0"/>
      <w:divBdr>
        <w:top w:val="none" w:sz="0" w:space="0" w:color="auto"/>
        <w:left w:val="none" w:sz="0" w:space="0" w:color="auto"/>
        <w:bottom w:val="none" w:sz="0" w:space="0" w:color="auto"/>
        <w:right w:val="none" w:sz="0" w:space="0" w:color="auto"/>
      </w:divBdr>
    </w:div>
    <w:div w:id="92215089">
      <w:bodyDiv w:val="1"/>
      <w:marLeft w:val="0"/>
      <w:marRight w:val="0"/>
      <w:marTop w:val="0"/>
      <w:marBottom w:val="0"/>
      <w:divBdr>
        <w:top w:val="none" w:sz="0" w:space="0" w:color="auto"/>
        <w:left w:val="none" w:sz="0" w:space="0" w:color="auto"/>
        <w:bottom w:val="none" w:sz="0" w:space="0" w:color="auto"/>
        <w:right w:val="none" w:sz="0" w:space="0" w:color="auto"/>
      </w:divBdr>
    </w:div>
    <w:div w:id="100272471">
      <w:bodyDiv w:val="1"/>
      <w:marLeft w:val="0"/>
      <w:marRight w:val="0"/>
      <w:marTop w:val="0"/>
      <w:marBottom w:val="0"/>
      <w:divBdr>
        <w:top w:val="none" w:sz="0" w:space="0" w:color="auto"/>
        <w:left w:val="none" w:sz="0" w:space="0" w:color="auto"/>
        <w:bottom w:val="none" w:sz="0" w:space="0" w:color="auto"/>
        <w:right w:val="none" w:sz="0" w:space="0" w:color="auto"/>
      </w:divBdr>
    </w:div>
    <w:div w:id="104152779">
      <w:bodyDiv w:val="1"/>
      <w:marLeft w:val="0"/>
      <w:marRight w:val="0"/>
      <w:marTop w:val="0"/>
      <w:marBottom w:val="0"/>
      <w:divBdr>
        <w:top w:val="none" w:sz="0" w:space="0" w:color="auto"/>
        <w:left w:val="none" w:sz="0" w:space="0" w:color="auto"/>
        <w:bottom w:val="none" w:sz="0" w:space="0" w:color="auto"/>
        <w:right w:val="none" w:sz="0" w:space="0" w:color="auto"/>
      </w:divBdr>
    </w:div>
    <w:div w:id="106507531">
      <w:bodyDiv w:val="1"/>
      <w:marLeft w:val="0"/>
      <w:marRight w:val="0"/>
      <w:marTop w:val="0"/>
      <w:marBottom w:val="0"/>
      <w:divBdr>
        <w:top w:val="none" w:sz="0" w:space="0" w:color="auto"/>
        <w:left w:val="none" w:sz="0" w:space="0" w:color="auto"/>
        <w:bottom w:val="none" w:sz="0" w:space="0" w:color="auto"/>
        <w:right w:val="none" w:sz="0" w:space="0" w:color="auto"/>
      </w:divBdr>
    </w:div>
    <w:div w:id="108209047">
      <w:bodyDiv w:val="1"/>
      <w:marLeft w:val="0"/>
      <w:marRight w:val="0"/>
      <w:marTop w:val="0"/>
      <w:marBottom w:val="0"/>
      <w:divBdr>
        <w:top w:val="none" w:sz="0" w:space="0" w:color="auto"/>
        <w:left w:val="none" w:sz="0" w:space="0" w:color="auto"/>
        <w:bottom w:val="none" w:sz="0" w:space="0" w:color="auto"/>
        <w:right w:val="none" w:sz="0" w:space="0" w:color="auto"/>
      </w:divBdr>
    </w:div>
    <w:div w:id="109014066">
      <w:bodyDiv w:val="1"/>
      <w:marLeft w:val="0"/>
      <w:marRight w:val="0"/>
      <w:marTop w:val="0"/>
      <w:marBottom w:val="0"/>
      <w:divBdr>
        <w:top w:val="none" w:sz="0" w:space="0" w:color="auto"/>
        <w:left w:val="none" w:sz="0" w:space="0" w:color="auto"/>
        <w:bottom w:val="none" w:sz="0" w:space="0" w:color="auto"/>
        <w:right w:val="none" w:sz="0" w:space="0" w:color="auto"/>
      </w:divBdr>
    </w:div>
    <w:div w:id="112946970">
      <w:bodyDiv w:val="1"/>
      <w:marLeft w:val="0"/>
      <w:marRight w:val="0"/>
      <w:marTop w:val="0"/>
      <w:marBottom w:val="0"/>
      <w:divBdr>
        <w:top w:val="none" w:sz="0" w:space="0" w:color="auto"/>
        <w:left w:val="none" w:sz="0" w:space="0" w:color="auto"/>
        <w:bottom w:val="none" w:sz="0" w:space="0" w:color="auto"/>
        <w:right w:val="none" w:sz="0" w:space="0" w:color="auto"/>
      </w:divBdr>
    </w:div>
    <w:div w:id="118183465">
      <w:bodyDiv w:val="1"/>
      <w:marLeft w:val="0"/>
      <w:marRight w:val="0"/>
      <w:marTop w:val="0"/>
      <w:marBottom w:val="0"/>
      <w:divBdr>
        <w:top w:val="none" w:sz="0" w:space="0" w:color="auto"/>
        <w:left w:val="none" w:sz="0" w:space="0" w:color="auto"/>
        <w:bottom w:val="none" w:sz="0" w:space="0" w:color="auto"/>
        <w:right w:val="none" w:sz="0" w:space="0" w:color="auto"/>
      </w:divBdr>
    </w:div>
    <w:div w:id="118884807">
      <w:bodyDiv w:val="1"/>
      <w:marLeft w:val="0"/>
      <w:marRight w:val="0"/>
      <w:marTop w:val="0"/>
      <w:marBottom w:val="0"/>
      <w:divBdr>
        <w:top w:val="none" w:sz="0" w:space="0" w:color="auto"/>
        <w:left w:val="none" w:sz="0" w:space="0" w:color="auto"/>
        <w:bottom w:val="none" w:sz="0" w:space="0" w:color="auto"/>
        <w:right w:val="none" w:sz="0" w:space="0" w:color="auto"/>
      </w:divBdr>
    </w:div>
    <w:div w:id="118888050">
      <w:bodyDiv w:val="1"/>
      <w:marLeft w:val="0"/>
      <w:marRight w:val="0"/>
      <w:marTop w:val="0"/>
      <w:marBottom w:val="0"/>
      <w:divBdr>
        <w:top w:val="none" w:sz="0" w:space="0" w:color="auto"/>
        <w:left w:val="none" w:sz="0" w:space="0" w:color="auto"/>
        <w:bottom w:val="none" w:sz="0" w:space="0" w:color="auto"/>
        <w:right w:val="none" w:sz="0" w:space="0" w:color="auto"/>
      </w:divBdr>
    </w:div>
    <w:div w:id="120463192">
      <w:bodyDiv w:val="1"/>
      <w:marLeft w:val="0"/>
      <w:marRight w:val="0"/>
      <w:marTop w:val="0"/>
      <w:marBottom w:val="0"/>
      <w:divBdr>
        <w:top w:val="none" w:sz="0" w:space="0" w:color="auto"/>
        <w:left w:val="none" w:sz="0" w:space="0" w:color="auto"/>
        <w:bottom w:val="none" w:sz="0" w:space="0" w:color="auto"/>
        <w:right w:val="none" w:sz="0" w:space="0" w:color="auto"/>
      </w:divBdr>
    </w:div>
    <w:div w:id="120851712">
      <w:bodyDiv w:val="1"/>
      <w:marLeft w:val="0"/>
      <w:marRight w:val="0"/>
      <w:marTop w:val="0"/>
      <w:marBottom w:val="0"/>
      <w:divBdr>
        <w:top w:val="none" w:sz="0" w:space="0" w:color="auto"/>
        <w:left w:val="none" w:sz="0" w:space="0" w:color="auto"/>
        <w:bottom w:val="none" w:sz="0" w:space="0" w:color="auto"/>
        <w:right w:val="none" w:sz="0" w:space="0" w:color="auto"/>
      </w:divBdr>
    </w:div>
    <w:div w:id="121005538">
      <w:bodyDiv w:val="1"/>
      <w:marLeft w:val="0"/>
      <w:marRight w:val="0"/>
      <w:marTop w:val="0"/>
      <w:marBottom w:val="0"/>
      <w:divBdr>
        <w:top w:val="none" w:sz="0" w:space="0" w:color="auto"/>
        <w:left w:val="none" w:sz="0" w:space="0" w:color="auto"/>
        <w:bottom w:val="none" w:sz="0" w:space="0" w:color="auto"/>
        <w:right w:val="none" w:sz="0" w:space="0" w:color="auto"/>
      </w:divBdr>
    </w:div>
    <w:div w:id="121312697">
      <w:bodyDiv w:val="1"/>
      <w:marLeft w:val="0"/>
      <w:marRight w:val="0"/>
      <w:marTop w:val="0"/>
      <w:marBottom w:val="0"/>
      <w:divBdr>
        <w:top w:val="none" w:sz="0" w:space="0" w:color="auto"/>
        <w:left w:val="none" w:sz="0" w:space="0" w:color="auto"/>
        <w:bottom w:val="none" w:sz="0" w:space="0" w:color="auto"/>
        <w:right w:val="none" w:sz="0" w:space="0" w:color="auto"/>
      </w:divBdr>
    </w:div>
    <w:div w:id="124082085">
      <w:bodyDiv w:val="1"/>
      <w:marLeft w:val="0"/>
      <w:marRight w:val="0"/>
      <w:marTop w:val="0"/>
      <w:marBottom w:val="0"/>
      <w:divBdr>
        <w:top w:val="none" w:sz="0" w:space="0" w:color="auto"/>
        <w:left w:val="none" w:sz="0" w:space="0" w:color="auto"/>
        <w:bottom w:val="none" w:sz="0" w:space="0" w:color="auto"/>
        <w:right w:val="none" w:sz="0" w:space="0" w:color="auto"/>
      </w:divBdr>
    </w:div>
    <w:div w:id="127867559">
      <w:bodyDiv w:val="1"/>
      <w:marLeft w:val="0"/>
      <w:marRight w:val="0"/>
      <w:marTop w:val="0"/>
      <w:marBottom w:val="0"/>
      <w:divBdr>
        <w:top w:val="none" w:sz="0" w:space="0" w:color="auto"/>
        <w:left w:val="none" w:sz="0" w:space="0" w:color="auto"/>
        <w:bottom w:val="none" w:sz="0" w:space="0" w:color="auto"/>
        <w:right w:val="none" w:sz="0" w:space="0" w:color="auto"/>
      </w:divBdr>
    </w:div>
    <w:div w:id="129636371">
      <w:bodyDiv w:val="1"/>
      <w:marLeft w:val="0"/>
      <w:marRight w:val="0"/>
      <w:marTop w:val="0"/>
      <w:marBottom w:val="0"/>
      <w:divBdr>
        <w:top w:val="none" w:sz="0" w:space="0" w:color="auto"/>
        <w:left w:val="none" w:sz="0" w:space="0" w:color="auto"/>
        <w:bottom w:val="none" w:sz="0" w:space="0" w:color="auto"/>
        <w:right w:val="none" w:sz="0" w:space="0" w:color="auto"/>
      </w:divBdr>
    </w:div>
    <w:div w:id="131752936">
      <w:bodyDiv w:val="1"/>
      <w:marLeft w:val="0"/>
      <w:marRight w:val="0"/>
      <w:marTop w:val="0"/>
      <w:marBottom w:val="0"/>
      <w:divBdr>
        <w:top w:val="none" w:sz="0" w:space="0" w:color="auto"/>
        <w:left w:val="none" w:sz="0" w:space="0" w:color="auto"/>
        <w:bottom w:val="none" w:sz="0" w:space="0" w:color="auto"/>
        <w:right w:val="none" w:sz="0" w:space="0" w:color="auto"/>
      </w:divBdr>
    </w:div>
    <w:div w:id="132870957">
      <w:bodyDiv w:val="1"/>
      <w:marLeft w:val="0"/>
      <w:marRight w:val="0"/>
      <w:marTop w:val="0"/>
      <w:marBottom w:val="0"/>
      <w:divBdr>
        <w:top w:val="none" w:sz="0" w:space="0" w:color="auto"/>
        <w:left w:val="none" w:sz="0" w:space="0" w:color="auto"/>
        <w:bottom w:val="none" w:sz="0" w:space="0" w:color="auto"/>
        <w:right w:val="none" w:sz="0" w:space="0" w:color="auto"/>
      </w:divBdr>
    </w:div>
    <w:div w:id="140927102">
      <w:bodyDiv w:val="1"/>
      <w:marLeft w:val="0"/>
      <w:marRight w:val="0"/>
      <w:marTop w:val="0"/>
      <w:marBottom w:val="0"/>
      <w:divBdr>
        <w:top w:val="none" w:sz="0" w:space="0" w:color="auto"/>
        <w:left w:val="none" w:sz="0" w:space="0" w:color="auto"/>
        <w:bottom w:val="none" w:sz="0" w:space="0" w:color="auto"/>
        <w:right w:val="none" w:sz="0" w:space="0" w:color="auto"/>
      </w:divBdr>
    </w:div>
    <w:div w:id="143935025">
      <w:bodyDiv w:val="1"/>
      <w:marLeft w:val="0"/>
      <w:marRight w:val="0"/>
      <w:marTop w:val="0"/>
      <w:marBottom w:val="0"/>
      <w:divBdr>
        <w:top w:val="none" w:sz="0" w:space="0" w:color="auto"/>
        <w:left w:val="none" w:sz="0" w:space="0" w:color="auto"/>
        <w:bottom w:val="none" w:sz="0" w:space="0" w:color="auto"/>
        <w:right w:val="none" w:sz="0" w:space="0" w:color="auto"/>
      </w:divBdr>
    </w:div>
    <w:div w:id="145705021">
      <w:bodyDiv w:val="1"/>
      <w:marLeft w:val="0"/>
      <w:marRight w:val="0"/>
      <w:marTop w:val="0"/>
      <w:marBottom w:val="0"/>
      <w:divBdr>
        <w:top w:val="none" w:sz="0" w:space="0" w:color="auto"/>
        <w:left w:val="none" w:sz="0" w:space="0" w:color="auto"/>
        <w:bottom w:val="none" w:sz="0" w:space="0" w:color="auto"/>
        <w:right w:val="none" w:sz="0" w:space="0" w:color="auto"/>
      </w:divBdr>
    </w:div>
    <w:div w:id="157813217">
      <w:bodyDiv w:val="1"/>
      <w:marLeft w:val="0"/>
      <w:marRight w:val="0"/>
      <w:marTop w:val="0"/>
      <w:marBottom w:val="0"/>
      <w:divBdr>
        <w:top w:val="none" w:sz="0" w:space="0" w:color="auto"/>
        <w:left w:val="none" w:sz="0" w:space="0" w:color="auto"/>
        <w:bottom w:val="none" w:sz="0" w:space="0" w:color="auto"/>
        <w:right w:val="none" w:sz="0" w:space="0" w:color="auto"/>
      </w:divBdr>
    </w:div>
    <w:div w:id="161093293">
      <w:bodyDiv w:val="1"/>
      <w:marLeft w:val="0"/>
      <w:marRight w:val="0"/>
      <w:marTop w:val="0"/>
      <w:marBottom w:val="0"/>
      <w:divBdr>
        <w:top w:val="none" w:sz="0" w:space="0" w:color="auto"/>
        <w:left w:val="none" w:sz="0" w:space="0" w:color="auto"/>
        <w:bottom w:val="none" w:sz="0" w:space="0" w:color="auto"/>
        <w:right w:val="none" w:sz="0" w:space="0" w:color="auto"/>
      </w:divBdr>
    </w:div>
    <w:div w:id="169491679">
      <w:bodyDiv w:val="1"/>
      <w:marLeft w:val="0"/>
      <w:marRight w:val="0"/>
      <w:marTop w:val="0"/>
      <w:marBottom w:val="0"/>
      <w:divBdr>
        <w:top w:val="none" w:sz="0" w:space="0" w:color="auto"/>
        <w:left w:val="none" w:sz="0" w:space="0" w:color="auto"/>
        <w:bottom w:val="none" w:sz="0" w:space="0" w:color="auto"/>
        <w:right w:val="none" w:sz="0" w:space="0" w:color="auto"/>
      </w:divBdr>
    </w:div>
    <w:div w:id="169568565">
      <w:bodyDiv w:val="1"/>
      <w:marLeft w:val="0"/>
      <w:marRight w:val="0"/>
      <w:marTop w:val="0"/>
      <w:marBottom w:val="0"/>
      <w:divBdr>
        <w:top w:val="none" w:sz="0" w:space="0" w:color="auto"/>
        <w:left w:val="none" w:sz="0" w:space="0" w:color="auto"/>
        <w:bottom w:val="none" w:sz="0" w:space="0" w:color="auto"/>
        <w:right w:val="none" w:sz="0" w:space="0" w:color="auto"/>
      </w:divBdr>
    </w:div>
    <w:div w:id="169757293">
      <w:bodyDiv w:val="1"/>
      <w:marLeft w:val="0"/>
      <w:marRight w:val="0"/>
      <w:marTop w:val="0"/>
      <w:marBottom w:val="0"/>
      <w:divBdr>
        <w:top w:val="none" w:sz="0" w:space="0" w:color="auto"/>
        <w:left w:val="none" w:sz="0" w:space="0" w:color="auto"/>
        <w:bottom w:val="none" w:sz="0" w:space="0" w:color="auto"/>
        <w:right w:val="none" w:sz="0" w:space="0" w:color="auto"/>
      </w:divBdr>
    </w:div>
    <w:div w:id="172496259">
      <w:bodyDiv w:val="1"/>
      <w:marLeft w:val="0"/>
      <w:marRight w:val="0"/>
      <w:marTop w:val="0"/>
      <w:marBottom w:val="0"/>
      <w:divBdr>
        <w:top w:val="none" w:sz="0" w:space="0" w:color="auto"/>
        <w:left w:val="none" w:sz="0" w:space="0" w:color="auto"/>
        <w:bottom w:val="none" w:sz="0" w:space="0" w:color="auto"/>
        <w:right w:val="none" w:sz="0" w:space="0" w:color="auto"/>
      </w:divBdr>
    </w:div>
    <w:div w:id="175925002">
      <w:bodyDiv w:val="1"/>
      <w:marLeft w:val="0"/>
      <w:marRight w:val="0"/>
      <w:marTop w:val="0"/>
      <w:marBottom w:val="0"/>
      <w:divBdr>
        <w:top w:val="none" w:sz="0" w:space="0" w:color="auto"/>
        <w:left w:val="none" w:sz="0" w:space="0" w:color="auto"/>
        <w:bottom w:val="none" w:sz="0" w:space="0" w:color="auto"/>
        <w:right w:val="none" w:sz="0" w:space="0" w:color="auto"/>
      </w:divBdr>
    </w:div>
    <w:div w:id="181630184">
      <w:bodyDiv w:val="1"/>
      <w:marLeft w:val="0"/>
      <w:marRight w:val="0"/>
      <w:marTop w:val="0"/>
      <w:marBottom w:val="0"/>
      <w:divBdr>
        <w:top w:val="none" w:sz="0" w:space="0" w:color="auto"/>
        <w:left w:val="none" w:sz="0" w:space="0" w:color="auto"/>
        <w:bottom w:val="none" w:sz="0" w:space="0" w:color="auto"/>
        <w:right w:val="none" w:sz="0" w:space="0" w:color="auto"/>
      </w:divBdr>
    </w:div>
    <w:div w:id="182134086">
      <w:bodyDiv w:val="1"/>
      <w:marLeft w:val="0"/>
      <w:marRight w:val="0"/>
      <w:marTop w:val="0"/>
      <w:marBottom w:val="0"/>
      <w:divBdr>
        <w:top w:val="none" w:sz="0" w:space="0" w:color="auto"/>
        <w:left w:val="none" w:sz="0" w:space="0" w:color="auto"/>
        <w:bottom w:val="none" w:sz="0" w:space="0" w:color="auto"/>
        <w:right w:val="none" w:sz="0" w:space="0" w:color="auto"/>
      </w:divBdr>
    </w:div>
    <w:div w:id="186843254">
      <w:bodyDiv w:val="1"/>
      <w:marLeft w:val="0"/>
      <w:marRight w:val="0"/>
      <w:marTop w:val="0"/>
      <w:marBottom w:val="0"/>
      <w:divBdr>
        <w:top w:val="none" w:sz="0" w:space="0" w:color="auto"/>
        <w:left w:val="none" w:sz="0" w:space="0" w:color="auto"/>
        <w:bottom w:val="none" w:sz="0" w:space="0" w:color="auto"/>
        <w:right w:val="none" w:sz="0" w:space="0" w:color="auto"/>
      </w:divBdr>
    </w:div>
    <w:div w:id="189682198">
      <w:bodyDiv w:val="1"/>
      <w:marLeft w:val="0"/>
      <w:marRight w:val="0"/>
      <w:marTop w:val="0"/>
      <w:marBottom w:val="0"/>
      <w:divBdr>
        <w:top w:val="none" w:sz="0" w:space="0" w:color="auto"/>
        <w:left w:val="none" w:sz="0" w:space="0" w:color="auto"/>
        <w:bottom w:val="none" w:sz="0" w:space="0" w:color="auto"/>
        <w:right w:val="none" w:sz="0" w:space="0" w:color="auto"/>
      </w:divBdr>
    </w:div>
    <w:div w:id="192574060">
      <w:bodyDiv w:val="1"/>
      <w:marLeft w:val="0"/>
      <w:marRight w:val="0"/>
      <w:marTop w:val="0"/>
      <w:marBottom w:val="0"/>
      <w:divBdr>
        <w:top w:val="none" w:sz="0" w:space="0" w:color="auto"/>
        <w:left w:val="none" w:sz="0" w:space="0" w:color="auto"/>
        <w:bottom w:val="none" w:sz="0" w:space="0" w:color="auto"/>
        <w:right w:val="none" w:sz="0" w:space="0" w:color="auto"/>
      </w:divBdr>
    </w:div>
    <w:div w:id="197007113">
      <w:bodyDiv w:val="1"/>
      <w:marLeft w:val="0"/>
      <w:marRight w:val="0"/>
      <w:marTop w:val="0"/>
      <w:marBottom w:val="0"/>
      <w:divBdr>
        <w:top w:val="none" w:sz="0" w:space="0" w:color="auto"/>
        <w:left w:val="none" w:sz="0" w:space="0" w:color="auto"/>
        <w:bottom w:val="none" w:sz="0" w:space="0" w:color="auto"/>
        <w:right w:val="none" w:sz="0" w:space="0" w:color="auto"/>
      </w:divBdr>
    </w:div>
    <w:div w:id="197088257">
      <w:bodyDiv w:val="1"/>
      <w:marLeft w:val="0"/>
      <w:marRight w:val="0"/>
      <w:marTop w:val="0"/>
      <w:marBottom w:val="0"/>
      <w:divBdr>
        <w:top w:val="none" w:sz="0" w:space="0" w:color="auto"/>
        <w:left w:val="none" w:sz="0" w:space="0" w:color="auto"/>
        <w:bottom w:val="none" w:sz="0" w:space="0" w:color="auto"/>
        <w:right w:val="none" w:sz="0" w:space="0" w:color="auto"/>
      </w:divBdr>
    </w:div>
    <w:div w:id="197865072">
      <w:bodyDiv w:val="1"/>
      <w:marLeft w:val="0"/>
      <w:marRight w:val="0"/>
      <w:marTop w:val="0"/>
      <w:marBottom w:val="0"/>
      <w:divBdr>
        <w:top w:val="none" w:sz="0" w:space="0" w:color="auto"/>
        <w:left w:val="none" w:sz="0" w:space="0" w:color="auto"/>
        <w:bottom w:val="none" w:sz="0" w:space="0" w:color="auto"/>
        <w:right w:val="none" w:sz="0" w:space="0" w:color="auto"/>
      </w:divBdr>
    </w:div>
    <w:div w:id="205676952">
      <w:bodyDiv w:val="1"/>
      <w:marLeft w:val="0"/>
      <w:marRight w:val="0"/>
      <w:marTop w:val="0"/>
      <w:marBottom w:val="0"/>
      <w:divBdr>
        <w:top w:val="none" w:sz="0" w:space="0" w:color="auto"/>
        <w:left w:val="none" w:sz="0" w:space="0" w:color="auto"/>
        <w:bottom w:val="none" w:sz="0" w:space="0" w:color="auto"/>
        <w:right w:val="none" w:sz="0" w:space="0" w:color="auto"/>
      </w:divBdr>
    </w:div>
    <w:div w:id="206722336">
      <w:bodyDiv w:val="1"/>
      <w:marLeft w:val="0"/>
      <w:marRight w:val="0"/>
      <w:marTop w:val="0"/>
      <w:marBottom w:val="0"/>
      <w:divBdr>
        <w:top w:val="none" w:sz="0" w:space="0" w:color="auto"/>
        <w:left w:val="none" w:sz="0" w:space="0" w:color="auto"/>
        <w:bottom w:val="none" w:sz="0" w:space="0" w:color="auto"/>
        <w:right w:val="none" w:sz="0" w:space="0" w:color="auto"/>
      </w:divBdr>
    </w:div>
    <w:div w:id="213850786">
      <w:bodyDiv w:val="1"/>
      <w:marLeft w:val="0"/>
      <w:marRight w:val="0"/>
      <w:marTop w:val="0"/>
      <w:marBottom w:val="0"/>
      <w:divBdr>
        <w:top w:val="none" w:sz="0" w:space="0" w:color="auto"/>
        <w:left w:val="none" w:sz="0" w:space="0" w:color="auto"/>
        <w:bottom w:val="none" w:sz="0" w:space="0" w:color="auto"/>
        <w:right w:val="none" w:sz="0" w:space="0" w:color="auto"/>
      </w:divBdr>
      <w:divsChild>
        <w:div w:id="637998762">
          <w:marLeft w:val="965"/>
          <w:marRight w:val="0"/>
          <w:marTop w:val="154"/>
          <w:marBottom w:val="0"/>
          <w:divBdr>
            <w:top w:val="none" w:sz="0" w:space="0" w:color="auto"/>
            <w:left w:val="none" w:sz="0" w:space="0" w:color="auto"/>
            <w:bottom w:val="none" w:sz="0" w:space="0" w:color="auto"/>
            <w:right w:val="none" w:sz="0" w:space="0" w:color="auto"/>
          </w:divBdr>
        </w:div>
        <w:div w:id="1361587711">
          <w:marLeft w:val="965"/>
          <w:marRight w:val="0"/>
          <w:marTop w:val="154"/>
          <w:marBottom w:val="0"/>
          <w:divBdr>
            <w:top w:val="none" w:sz="0" w:space="0" w:color="auto"/>
            <w:left w:val="none" w:sz="0" w:space="0" w:color="auto"/>
            <w:bottom w:val="none" w:sz="0" w:space="0" w:color="auto"/>
            <w:right w:val="none" w:sz="0" w:space="0" w:color="auto"/>
          </w:divBdr>
        </w:div>
      </w:divsChild>
    </w:div>
    <w:div w:id="218052590">
      <w:bodyDiv w:val="1"/>
      <w:marLeft w:val="0"/>
      <w:marRight w:val="0"/>
      <w:marTop w:val="0"/>
      <w:marBottom w:val="0"/>
      <w:divBdr>
        <w:top w:val="none" w:sz="0" w:space="0" w:color="auto"/>
        <w:left w:val="none" w:sz="0" w:space="0" w:color="auto"/>
        <w:bottom w:val="none" w:sz="0" w:space="0" w:color="auto"/>
        <w:right w:val="none" w:sz="0" w:space="0" w:color="auto"/>
      </w:divBdr>
    </w:div>
    <w:div w:id="219632692">
      <w:bodyDiv w:val="1"/>
      <w:marLeft w:val="0"/>
      <w:marRight w:val="0"/>
      <w:marTop w:val="0"/>
      <w:marBottom w:val="0"/>
      <w:divBdr>
        <w:top w:val="none" w:sz="0" w:space="0" w:color="auto"/>
        <w:left w:val="none" w:sz="0" w:space="0" w:color="auto"/>
        <w:bottom w:val="none" w:sz="0" w:space="0" w:color="auto"/>
        <w:right w:val="none" w:sz="0" w:space="0" w:color="auto"/>
      </w:divBdr>
    </w:div>
    <w:div w:id="220992248">
      <w:bodyDiv w:val="1"/>
      <w:marLeft w:val="0"/>
      <w:marRight w:val="0"/>
      <w:marTop w:val="0"/>
      <w:marBottom w:val="0"/>
      <w:divBdr>
        <w:top w:val="none" w:sz="0" w:space="0" w:color="auto"/>
        <w:left w:val="none" w:sz="0" w:space="0" w:color="auto"/>
        <w:bottom w:val="none" w:sz="0" w:space="0" w:color="auto"/>
        <w:right w:val="none" w:sz="0" w:space="0" w:color="auto"/>
      </w:divBdr>
    </w:div>
    <w:div w:id="221404515">
      <w:bodyDiv w:val="1"/>
      <w:marLeft w:val="0"/>
      <w:marRight w:val="0"/>
      <w:marTop w:val="0"/>
      <w:marBottom w:val="0"/>
      <w:divBdr>
        <w:top w:val="none" w:sz="0" w:space="0" w:color="auto"/>
        <w:left w:val="none" w:sz="0" w:space="0" w:color="auto"/>
        <w:bottom w:val="none" w:sz="0" w:space="0" w:color="auto"/>
        <w:right w:val="none" w:sz="0" w:space="0" w:color="auto"/>
      </w:divBdr>
    </w:div>
    <w:div w:id="221604578">
      <w:bodyDiv w:val="1"/>
      <w:marLeft w:val="0"/>
      <w:marRight w:val="0"/>
      <w:marTop w:val="0"/>
      <w:marBottom w:val="0"/>
      <w:divBdr>
        <w:top w:val="none" w:sz="0" w:space="0" w:color="auto"/>
        <w:left w:val="none" w:sz="0" w:space="0" w:color="auto"/>
        <w:bottom w:val="none" w:sz="0" w:space="0" w:color="auto"/>
        <w:right w:val="none" w:sz="0" w:space="0" w:color="auto"/>
      </w:divBdr>
    </w:div>
    <w:div w:id="226258342">
      <w:bodyDiv w:val="1"/>
      <w:marLeft w:val="0"/>
      <w:marRight w:val="0"/>
      <w:marTop w:val="0"/>
      <w:marBottom w:val="0"/>
      <w:divBdr>
        <w:top w:val="none" w:sz="0" w:space="0" w:color="auto"/>
        <w:left w:val="none" w:sz="0" w:space="0" w:color="auto"/>
        <w:bottom w:val="none" w:sz="0" w:space="0" w:color="auto"/>
        <w:right w:val="none" w:sz="0" w:space="0" w:color="auto"/>
      </w:divBdr>
    </w:div>
    <w:div w:id="232855599">
      <w:bodyDiv w:val="1"/>
      <w:marLeft w:val="0"/>
      <w:marRight w:val="0"/>
      <w:marTop w:val="0"/>
      <w:marBottom w:val="0"/>
      <w:divBdr>
        <w:top w:val="none" w:sz="0" w:space="0" w:color="auto"/>
        <w:left w:val="none" w:sz="0" w:space="0" w:color="auto"/>
        <w:bottom w:val="none" w:sz="0" w:space="0" w:color="auto"/>
        <w:right w:val="none" w:sz="0" w:space="0" w:color="auto"/>
      </w:divBdr>
    </w:div>
    <w:div w:id="234365352">
      <w:bodyDiv w:val="1"/>
      <w:marLeft w:val="0"/>
      <w:marRight w:val="0"/>
      <w:marTop w:val="0"/>
      <w:marBottom w:val="0"/>
      <w:divBdr>
        <w:top w:val="none" w:sz="0" w:space="0" w:color="auto"/>
        <w:left w:val="none" w:sz="0" w:space="0" w:color="auto"/>
        <w:bottom w:val="none" w:sz="0" w:space="0" w:color="auto"/>
        <w:right w:val="none" w:sz="0" w:space="0" w:color="auto"/>
      </w:divBdr>
    </w:div>
    <w:div w:id="235555740">
      <w:bodyDiv w:val="1"/>
      <w:marLeft w:val="0"/>
      <w:marRight w:val="0"/>
      <w:marTop w:val="0"/>
      <w:marBottom w:val="0"/>
      <w:divBdr>
        <w:top w:val="none" w:sz="0" w:space="0" w:color="auto"/>
        <w:left w:val="none" w:sz="0" w:space="0" w:color="auto"/>
        <w:bottom w:val="none" w:sz="0" w:space="0" w:color="auto"/>
        <w:right w:val="none" w:sz="0" w:space="0" w:color="auto"/>
      </w:divBdr>
    </w:div>
    <w:div w:id="236523171">
      <w:bodyDiv w:val="1"/>
      <w:marLeft w:val="0"/>
      <w:marRight w:val="0"/>
      <w:marTop w:val="0"/>
      <w:marBottom w:val="0"/>
      <w:divBdr>
        <w:top w:val="none" w:sz="0" w:space="0" w:color="auto"/>
        <w:left w:val="none" w:sz="0" w:space="0" w:color="auto"/>
        <w:bottom w:val="none" w:sz="0" w:space="0" w:color="auto"/>
        <w:right w:val="none" w:sz="0" w:space="0" w:color="auto"/>
      </w:divBdr>
    </w:div>
    <w:div w:id="238103644">
      <w:bodyDiv w:val="1"/>
      <w:marLeft w:val="0"/>
      <w:marRight w:val="0"/>
      <w:marTop w:val="0"/>
      <w:marBottom w:val="0"/>
      <w:divBdr>
        <w:top w:val="none" w:sz="0" w:space="0" w:color="auto"/>
        <w:left w:val="none" w:sz="0" w:space="0" w:color="auto"/>
        <w:bottom w:val="none" w:sz="0" w:space="0" w:color="auto"/>
        <w:right w:val="none" w:sz="0" w:space="0" w:color="auto"/>
      </w:divBdr>
    </w:div>
    <w:div w:id="239754066">
      <w:bodyDiv w:val="1"/>
      <w:marLeft w:val="0"/>
      <w:marRight w:val="0"/>
      <w:marTop w:val="0"/>
      <w:marBottom w:val="0"/>
      <w:divBdr>
        <w:top w:val="none" w:sz="0" w:space="0" w:color="auto"/>
        <w:left w:val="none" w:sz="0" w:space="0" w:color="auto"/>
        <w:bottom w:val="none" w:sz="0" w:space="0" w:color="auto"/>
        <w:right w:val="none" w:sz="0" w:space="0" w:color="auto"/>
      </w:divBdr>
    </w:div>
    <w:div w:id="243608088">
      <w:bodyDiv w:val="1"/>
      <w:marLeft w:val="0"/>
      <w:marRight w:val="0"/>
      <w:marTop w:val="0"/>
      <w:marBottom w:val="0"/>
      <w:divBdr>
        <w:top w:val="none" w:sz="0" w:space="0" w:color="auto"/>
        <w:left w:val="none" w:sz="0" w:space="0" w:color="auto"/>
        <w:bottom w:val="none" w:sz="0" w:space="0" w:color="auto"/>
        <w:right w:val="none" w:sz="0" w:space="0" w:color="auto"/>
      </w:divBdr>
    </w:div>
    <w:div w:id="246619012">
      <w:bodyDiv w:val="1"/>
      <w:marLeft w:val="0"/>
      <w:marRight w:val="0"/>
      <w:marTop w:val="0"/>
      <w:marBottom w:val="0"/>
      <w:divBdr>
        <w:top w:val="none" w:sz="0" w:space="0" w:color="auto"/>
        <w:left w:val="none" w:sz="0" w:space="0" w:color="auto"/>
        <w:bottom w:val="none" w:sz="0" w:space="0" w:color="auto"/>
        <w:right w:val="none" w:sz="0" w:space="0" w:color="auto"/>
      </w:divBdr>
    </w:div>
    <w:div w:id="248003822">
      <w:bodyDiv w:val="1"/>
      <w:marLeft w:val="0"/>
      <w:marRight w:val="0"/>
      <w:marTop w:val="0"/>
      <w:marBottom w:val="0"/>
      <w:divBdr>
        <w:top w:val="none" w:sz="0" w:space="0" w:color="auto"/>
        <w:left w:val="none" w:sz="0" w:space="0" w:color="auto"/>
        <w:bottom w:val="none" w:sz="0" w:space="0" w:color="auto"/>
        <w:right w:val="none" w:sz="0" w:space="0" w:color="auto"/>
      </w:divBdr>
    </w:div>
    <w:div w:id="249659298">
      <w:bodyDiv w:val="1"/>
      <w:marLeft w:val="0"/>
      <w:marRight w:val="0"/>
      <w:marTop w:val="0"/>
      <w:marBottom w:val="0"/>
      <w:divBdr>
        <w:top w:val="none" w:sz="0" w:space="0" w:color="auto"/>
        <w:left w:val="none" w:sz="0" w:space="0" w:color="auto"/>
        <w:bottom w:val="none" w:sz="0" w:space="0" w:color="auto"/>
        <w:right w:val="none" w:sz="0" w:space="0" w:color="auto"/>
      </w:divBdr>
    </w:div>
    <w:div w:id="254945939">
      <w:bodyDiv w:val="1"/>
      <w:marLeft w:val="0"/>
      <w:marRight w:val="0"/>
      <w:marTop w:val="0"/>
      <w:marBottom w:val="0"/>
      <w:divBdr>
        <w:top w:val="none" w:sz="0" w:space="0" w:color="auto"/>
        <w:left w:val="none" w:sz="0" w:space="0" w:color="auto"/>
        <w:bottom w:val="none" w:sz="0" w:space="0" w:color="auto"/>
        <w:right w:val="none" w:sz="0" w:space="0" w:color="auto"/>
      </w:divBdr>
    </w:div>
    <w:div w:id="255594875">
      <w:bodyDiv w:val="1"/>
      <w:marLeft w:val="0"/>
      <w:marRight w:val="0"/>
      <w:marTop w:val="0"/>
      <w:marBottom w:val="0"/>
      <w:divBdr>
        <w:top w:val="none" w:sz="0" w:space="0" w:color="auto"/>
        <w:left w:val="none" w:sz="0" w:space="0" w:color="auto"/>
        <w:bottom w:val="none" w:sz="0" w:space="0" w:color="auto"/>
        <w:right w:val="none" w:sz="0" w:space="0" w:color="auto"/>
      </w:divBdr>
    </w:div>
    <w:div w:id="260265601">
      <w:bodyDiv w:val="1"/>
      <w:marLeft w:val="0"/>
      <w:marRight w:val="0"/>
      <w:marTop w:val="0"/>
      <w:marBottom w:val="0"/>
      <w:divBdr>
        <w:top w:val="none" w:sz="0" w:space="0" w:color="auto"/>
        <w:left w:val="none" w:sz="0" w:space="0" w:color="auto"/>
        <w:bottom w:val="none" w:sz="0" w:space="0" w:color="auto"/>
        <w:right w:val="none" w:sz="0" w:space="0" w:color="auto"/>
      </w:divBdr>
    </w:div>
    <w:div w:id="261106047">
      <w:bodyDiv w:val="1"/>
      <w:marLeft w:val="0"/>
      <w:marRight w:val="0"/>
      <w:marTop w:val="0"/>
      <w:marBottom w:val="0"/>
      <w:divBdr>
        <w:top w:val="none" w:sz="0" w:space="0" w:color="auto"/>
        <w:left w:val="none" w:sz="0" w:space="0" w:color="auto"/>
        <w:bottom w:val="none" w:sz="0" w:space="0" w:color="auto"/>
        <w:right w:val="none" w:sz="0" w:space="0" w:color="auto"/>
      </w:divBdr>
    </w:div>
    <w:div w:id="262225331">
      <w:bodyDiv w:val="1"/>
      <w:marLeft w:val="0"/>
      <w:marRight w:val="0"/>
      <w:marTop w:val="0"/>
      <w:marBottom w:val="0"/>
      <w:divBdr>
        <w:top w:val="none" w:sz="0" w:space="0" w:color="auto"/>
        <w:left w:val="none" w:sz="0" w:space="0" w:color="auto"/>
        <w:bottom w:val="none" w:sz="0" w:space="0" w:color="auto"/>
        <w:right w:val="none" w:sz="0" w:space="0" w:color="auto"/>
      </w:divBdr>
    </w:div>
    <w:div w:id="274290938">
      <w:bodyDiv w:val="1"/>
      <w:marLeft w:val="0"/>
      <w:marRight w:val="0"/>
      <w:marTop w:val="0"/>
      <w:marBottom w:val="0"/>
      <w:divBdr>
        <w:top w:val="none" w:sz="0" w:space="0" w:color="auto"/>
        <w:left w:val="none" w:sz="0" w:space="0" w:color="auto"/>
        <w:bottom w:val="none" w:sz="0" w:space="0" w:color="auto"/>
        <w:right w:val="none" w:sz="0" w:space="0" w:color="auto"/>
      </w:divBdr>
    </w:div>
    <w:div w:id="274407902">
      <w:bodyDiv w:val="1"/>
      <w:marLeft w:val="0"/>
      <w:marRight w:val="0"/>
      <w:marTop w:val="0"/>
      <w:marBottom w:val="0"/>
      <w:divBdr>
        <w:top w:val="none" w:sz="0" w:space="0" w:color="auto"/>
        <w:left w:val="none" w:sz="0" w:space="0" w:color="auto"/>
        <w:bottom w:val="none" w:sz="0" w:space="0" w:color="auto"/>
        <w:right w:val="none" w:sz="0" w:space="0" w:color="auto"/>
      </w:divBdr>
      <w:divsChild>
        <w:div w:id="1732146325">
          <w:marLeft w:val="0"/>
          <w:marRight w:val="0"/>
          <w:marTop w:val="0"/>
          <w:marBottom w:val="0"/>
          <w:divBdr>
            <w:top w:val="single" w:sz="2" w:space="0" w:color="auto"/>
            <w:left w:val="single" w:sz="2" w:space="0" w:color="auto"/>
            <w:bottom w:val="single" w:sz="6" w:space="0" w:color="auto"/>
            <w:right w:val="single" w:sz="2" w:space="0" w:color="auto"/>
          </w:divBdr>
          <w:divsChild>
            <w:div w:id="107816328">
              <w:marLeft w:val="0"/>
              <w:marRight w:val="0"/>
              <w:marTop w:val="100"/>
              <w:marBottom w:val="100"/>
              <w:divBdr>
                <w:top w:val="single" w:sz="2" w:space="0" w:color="D9D9E3"/>
                <w:left w:val="single" w:sz="2" w:space="0" w:color="D9D9E3"/>
                <w:bottom w:val="single" w:sz="2" w:space="0" w:color="D9D9E3"/>
                <w:right w:val="single" w:sz="2" w:space="0" w:color="D9D9E3"/>
              </w:divBdr>
              <w:divsChild>
                <w:div w:id="458188060">
                  <w:marLeft w:val="0"/>
                  <w:marRight w:val="0"/>
                  <w:marTop w:val="0"/>
                  <w:marBottom w:val="0"/>
                  <w:divBdr>
                    <w:top w:val="single" w:sz="2" w:space="0" w:color="D9D9E3"/>
                    <w:left w:val="single" w:sz="2" w:space="0" w:color="D9D9E3"/>
                    <w:bottom w:val="single" w:sz="2" w:space="0" w:color="D9D9E3"/>
                    <w:right w:val="single" w:sz="2" w:space="0" w:color="D9D9E3"/>
                  </w:divBdr>
                  <w:divsChild>
                    <w:div w:id="96798010">
                      <w:marLeft w:val="0"/>
                      <w:marRight w:val="0"/>
                      <w:marTop w:val="0"/>
                      <w:marBottom w:val="0"/>
                      <w:divBdr>
                        <w:top w:val="single" w:sz="2" w:space="0" w:color="D9D9E3"/>
                        <w:left w:val="single" w:sz="2" w:space="0" w:color="D9D9E3"/>
                        <w:bottom w:val="single" w:sz="2" w:space="0" w:color="D9D9E3"/>
                        <w:right w:val="single" w:sz="2" w:space="0" w:color="D9D9E3"/>
                      </w:divBdr>
                      <w:divsChild>
                        <w:div w:id="601686987">
                          <w:marLeft w:val="0"/>
                          <w:marRight w:val="0"/>
                          <w:marTop w:val="0"/>
                          <w:marBottom w:val="0"/>
                          <w:divBdr>
                            <w:top w:val="single" w:sz="2" w:space="0" w:color="D9D9E3"/>
                            <w:left w:val="single" w:sz="2" w:space="0" w:color="D9D9E3"/>
                            <w:bottom w:val="single" w:sz="2" w:space="0" w:color="D9D9E3"/>
                            <w:right w:val="single" w:sz="2" w:space="0" w:color="D9D9E3"/>
                          </w:divBdr>
                          <w:divsChild>
                            <w:div w:id="58530619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74488806">
      <w:bodyDiv w:val="1"/>
      <w:marLeft w:val="0"/>
      <w:marRight w:val="0"/>
      <w:marTop w:val="0"/>
      <w:marBottom w:val="0"/>
      <w:divBdr>
        <w:top w:val="none" w:sz="0" w:space="0" w:color="auto"/>
        <w:left w:val="none" w:sz="0" w:space="0" w:color="auto"/>
        <w:bottom w:val="none" w:sz="0" w:space="0" w:color="auto"/>
        <w:right w:val="none" w:sz="0" w:space="0" w:color="auto"/>
      </w:divBdr>
    </w:div>
    <w:div w:id="275723506">
      <w:bodyDiv w:val="1"/>
      <w:marLeft w:val="0"/>
      <w:marRight w:val="0"/>
      <w:marTop w:val="0"/>
      <w:marBottom w:val="0"/>
      <w:divBdr>
        <w:top w:val="none" w:sz="0" w:space="0" w:color="auto"/>
        <w:left w:val="none" w:sz="0" w:space="0" w:color="auto"/>
        <w:bottom w:val="none" w:sz="0" w:space="0" w:color="auto"/>
        <w:right w:val="none" w:sz="0" w:space="0" w:color="auto"/>
      </w:divBdr>
    </w:div>
    <w:div w:id="287395343">
      <w:bodyDiv w:val="1"/>
      <w:marLeft w:val="0"/>
      <w:marRight w:val="0"/>
      <w:marTop w:val="0"/>
      <w:marBottom w:val="0"/>
      <w:divBdr>
        <w:top w:val="none" w:sz="0" w:space="0" w:color="auto"/>
        <w:left w:val="none" w:sz="0" w:space="0" w:color="auto"/>
        <w:bottom w:val="none" w:sz="0" w:space="0" w:color="auto"/>
        <w:right w:val="none" w:sz="0" w:space="0" w:color="auto"/>
      </w:divBdr>
    </w:div>
    <w:div w:id="288895851">
      <w:bodyDiv w:val="1"/>
      <w:marLeft w:val="0"/>
      <w:marRight w:val="0"/>
      <w:marTop w:val="0"/>
      <w:marBottom w:val="0"/>
      <w:divBdr>
        <w:top w:val="none" w:sz="0" w:space="0" w:color="auto"/>
        <w:left w:val="none" w:sz="0" w:space="0" w:color="auto"/>
        <w:bottom w:val="none" w:sz="0" w:space="0" w:color="auto"/>
        <w:right w:val="none" w:sz="0" w:space="0" w:color="auto"/>
      </w:divBdr>
    </w:div>
    <w:div w:id="291179513">
      <w:bodyDiv w:val="1"/>
      <w:marLeft w:val="0"/>
      <w:marRight w:val="0"/>
      <w:marTop w:val="0"/>
      <w:marBottom w:val="0"/>
      <w:divBdr>
        <w:top w:val="none" w:sz="0" w:space="0" w:color="auto"/>
        <w:left w:val="none" w:sz="0" w:space="0" w:color="auto"/>
        <w:bottom w:val="none" w:sz="0" w:space="0" w:color="auto"/>
        <w:right w:val="none" w:sz="0" w:space="0" w:color="auto"/>
      </w:divBdr>
    </w:div>
    <w:div w:id="291912583">
      <w:bodyDiv w:val="1"/>
      <w:marLeft w:val="0"/>
      <w:marRight w:val="0"/>
      <w:marTop w:val="0"/>
      <w:marBottom w:val="0"/>
      <w:divBdr>
        <w:top w:val="none" w:sz="0" w:space="0" w:color="auto"/>
        <w:left w:val="none" w:sz="0" w:space="0" w:color="auto"/>
        <w:bottom w:val="none" w:sz="0" w:space="0" w:color="auto"/>
        <w:right w:val="none" w:sz="0" w:space="0" w:color="auto"/>
      </w:divBdr>
    </w:div>
    <w:div w:id="293290372">
      <w:bodyDiv w:val="1"/>
      <w:marLeft w:val="0"/>
      <w:marRight w:val="0"/>
      <w:marTop w:val="0"/>
      <w:marBottom w:val="0"/>
      <w:divBdr>
        <w:top w:val="none" w:sz="0" w:space="0" w:color="auto"/>
        <w:left w:val="none" w:sz="0" w:space="0" w:color="auto"/>
        <w:bottom w:val="none" w:sz="0" w:space="0" w:color="auto"/>
        <w:right w:val="none" w:sz="0" w:space="0" w:color="auto"/>
      </w:divBdr>
    </w:div>
    <w:div w:id="295262763">
      <w:bodyDiv w:val="1"/>
      <w:marLeft w:val="0"/>
      <w:marRight w:val="0"/>
      <w:marTop w:val="0"/>
      <w:marBottom w:val="0"/>
      <w:divBdr>
        <w:top w:val="none" w:sz="0" w:space="0" w:color="auto"/>
        <w:left w:val="none" w:sz="0" w:space="0" w:color="auto"/>
        <w:bottom w:val="none" w:sz="0" w:space="0" w:color="auto"/>
        <w:right w:val="none" w:sz="0" w:space="0" w:color="auto"/>
      </w:divBdr>
    </w:div>
    <w:div w:id="301278863">
      <w:bodyDiv w:val="1"/>
      <w:marLeft w:val="0"/>
      <w:marRight w:val="0"/>
      <w:marTop w:val="0"/>
      <w:marBottom w:val="0"/>
      <w:divBdr>
        <w:top w:val="none" w:sz="0" w:space="0" w:color="auto"/>
        <w:left w:val="none" w:sz="0" w:space="0" w:color="auto"/>
        <w:bottom w:val="none" w:sz="0" w:space="0" w:color="auto"/>
        <w:right w:val="none" w:sz="0" w:space="0" w:color="auto"/>
      </w:divBdr>
    </w:div>
    <w:div w:id="301883301">
      <w:bodyDiv w:val="1"/>
      <w:marLeft w:val="0"/>
      <w:marRight w:val="0"/>
      <w:marTop w:val="0"/>
      <w:marBottom w:val="0"/>
      <w:divBdr>
        <w:top w:val="none" w:sz="0" w:space="0" w:color="auto"/>
        <w:left w:val="none" w:sz="0" w:space="0" w:color="auto"/>
        <w:bottom w:val="none" w:sz="0" w:space="0" w:color="auto"/>
        <w:right w:val="none" w:sz="0" w:space="0" w:color="auto"/>
      </w:divBdr>
    </w:div>
    <w:div w:id="302318031">
      <w:bodyDiv w:val="1"/>
      <w:marLeft w:val="0"/>
      <w:marRight w:val="0"/>
      <w:marTop w:val="0"/>
      <w:marBottom w:val="0"/>
      <w:divBdr>
        <w:top w:val="none" w:sz="0" w:space="0" w:color="auto"/>
        <w:left w:val="none" w:sz="0" w:space="0" w:color="auto"/>
        <w:bottom w:val="none" w:sz="0" w:space="0" w:color="auto"/>
        <w:right w:val="none" w:sz="0" w:space="0" w:color="auto"/>
      </w:divBdr>
    </w:div>
    <w:div w:id="303392154">
      <w:bodyDiv w:val="1"/>
      <w:marLeft w:val="0"/>
      <w:marRight w:val="0"/>
      <w:marTop w:val="0"/>
      <w:marBottom w:val="0"/>
      <w:divBdr>
        <w:top w:val="none" w:sz="0" w:space="0" w:color="auto"/>
        <w:left w:val="none" w:sz="0" w:space="0" w:color="auto"/>
        <w:bottom w:val="none" w:sz="0" w:space="0" w:color="auto"/>
        <w:right w:val="none" w:sz="0" w:space="0" w:color="auto"/>
      </w:divBdr>
    </w:div>
    <w:div w:id="306668087">
      <w:bodyDiv w:val="1"/>
      <w:marLeft w:val="0"/>
      <w:marRight w:val="0"/>
      <w:marTop w:val="0"/>
      <w:marBottom w:val="0"/>
      <w:divBdr>
        <w:top w:val="none" w:sz="0" w:space="0" w:color="auto"/>
        <w:left w:val="none" w:sz="0" w:space="0" w:color="auto"/>
        <w:bottom w:val="none" w:sz="0" w:space="0" w:color="auto"/>
        <w:right w:val="none" w:sz="0" w:space="0" w:color="auto"/>
      </w:divBdr>
    </w:div>
    <w:div w:id="310672796">
      <w:bodyDiv w:val="1"/>
      <w:marLeft w:val="0"/>
      <w:marRight w:val="0"/>
      <w:marTop w:val="0"/>
      <w:marBottom w:val="0"/>
      <w:divBdr>
        <w:top w:val="none" w:sz="0" w:space="0" w:color="auto"/>
        <w:left w:val="none" w:sz="0" w:space="0" w:color="auto"/>
        <w:bottom w:val="none" w:sz="0" w:space="0" w:color="auto"/>
        <w:right w:val="none" w:sz="0" w:space="0" w:color="auto"/>
      </w:divBdr>
    </w:div>
    <w:div w:id="318387423">
      <w:bodyDiv w:val="1"/>
      <w:marLeft w:val="0"/>
      <w:marRight w:val="0"/>
      <w:marTop w:val="0"/>
      <w:marBottom w:val="0"/>
      <w:divBdr>
        <w:top w:val="none" w:sz="0" w:space="0" w:color="auto"/>
        <w:left w:val="none" w:sz="0" w:space="0" w:color="auto"/>
        <w:bottom w:val="none" w:sz="0" w:space="0" w:color="auto"/>
        <w:right w:val="none" w:sz="0" w:space="0" w:color="auto"/>
      </w:divBdr>
    </w:div>
    <w:div w:id="318506611">
      <w:bodyDiv w:val="1"/>
      <w:marLeft w:val="0"/>
      <w:marRight w:val="0"/>
      <w:marTop w:val="0"/>
      <w:marBottom w:val="0"/>
      <w:divBdr>
        <w:top w:val="none" w:sz="0" w:space="0" w:color="auto"/>
        <w:left w:val="none" w:sz="0" w:space="0" w:color="auto"/>
        <w:bottom w:val="none" w:sz="0" w:space="0" w:color="auto"/>
        <w:right w:val="none" w:sz="0" w:space="0" w:color="auto"/>
      </w:divBdr>
    </w:div>
    <w:div w:id="328994521">
      <w:bodyDiv w:val="1"/>
      <w:marLeft w:val="0"/>
      <w:marRight w:val="0"/>
      <w:marTop w:val="0"/>
      <w:marBottom w:val="0"/>
      <w:divBdr>
        <w:top w:val="none" w:sz="0" w:space="0" w:color="auto"/>
        <w:left w:val="none" w:sz="0" w:space="0" w:color="auto"/>
        <w:bottom w:val="none" w:sz="0" w:space="0" w:color="auto"/>
        <w:right w:val="none" w:sz="0" w:space="0" w:color="auto"/>
      </w:divBdr>
    </w:div>
    <w:div w:id="330330567">
      <w:bodyDiv w:val="1"/>
      <w:marLeft w:val="0"/>
      <w:marRight w:val="0"/>
      <w:marTop w:val="0"/>
      <w:marBottom w:val="0"/>
      <w:divBdr>
        <w:top w:val="none" w:sz="0" w:space="0" w:color="auto"/>
        <w:left w:val="none" w:sz="0" w:space="0" w:color="auto"/>
        <w:bottom w:val="none" w:sz="0" w:space="0" w:color="auto"/>
        <w:right w:val="none" w:sz="0" w:space="0" w:color="auto"/>
      </w:divBdr>
    </w:div>
    <w:div w:id="330523606">
      <w:bodyDiv w:val="1"/>
      <w:marLeft w:val="0"/>
      <w:marRight w:val="0"/>
      <w:marTop w:val="0"/>
      <w:marBottom w:val="0"/>
      <w:divBdr>
        <w:top w:val="none" w:sz="0" w:space="0" w:color="auto"/>
        <w:left w:val="none" w:sz="0" w:space="0" w:color="auto"/>
        <w:bottom w:val="none" w:sz="0" w:space="0" w:color="auto"/>
        <w:right w:val="none" w:sz="0" w:space="0" w:color="auto"/>
      </w:divBdr>
    </w:div>
    <w:div w:id="331614695">
      <w:bodyDiv w:val="1"/>
      <w:marLeft w:val="0"/>
      <w:marRight w:val="0"/>
      <w:marTop w:val="0"/>
      <w:marBottom w:val="0"/>
      <w:divBdr>
        <w:top w:val="none" w:sz="0" w:space="0" w:color="auto"/>
        <w:left w:val="none" w:sz="0" w:space="0" w:color="auto"/>
        <w:bottom w:val="none" w:sz="0" w:space="0" w:color="auto"/>
        <w:right w:val="none" w:sz="0" w:space="0" w:color="auto"/>
      </w:divBdr>
    </w:div>
    <w:div w:id="336462269">
      <w:bodyDiv w:val="1"/>
      <w:marLeft w:val="0"/>
      <w:marRight w:val="0"/>
      <w:marTop w:val="0"/>
      <w:marBottom w:val="0"/>
      <w:divBdr>
        <w:top w:val="none" w:sz="0" w:space="0" w:color="auto"/>
        <w:left w:val="none" w:sz="0" w:space="0" w:color="auto"/>
        <w:bottom w:val="none" w:sz="0" w:space="0" w:color="auto"/>
        <w:right w:val="none" w:sz="0" w:space="0" w:color="auto"/>
      </w:divBdr>
    </w:div>
    <w:div w:id="337463430">
      <w:bodyDiv w:val="1"/>
      <w:marLeft w:val="0"/>
      <w:marRight w:val="0"/>
      <w:marTop w:val="0"/>
      <w:marBottom w:val="0"/>
      <w:divBdr>
        <w:top w:val="none" w:sz="0" w:space="0" w:color="auto"/>
        <w:left w:val="none" w:sz="0" w:space="0" w:color="auto"/>
        <w:bottom w:val="none" w:sz="0" w:space="0" w:color="auto"/>
        <w:right w:val="none" w:sz="0" w:space="0" w:color="auto"/>
      </w:divBdr>
    </w:div>
    <w:div w:id="349914246">
      <w:bodyDiv w:val="1"/>
      <w:marLeft w:val="0"/>
      <w:marRight w:val="0"/>
      <w:marTop w:val="0"/>
      <w:marBottom w:val="0"/>
      <w:divBdr>
        <w:top w:val="none" w:sz="0" w:space="0" w:color="auto"/>
        <w:left w:val="none" w:sz="0" w:space="0" w:color="auto"/>
        <w:bottom w:val="none" w:sz="0" w:space="0" w:color="auto"/>
        <w:right w:val="none" w:sz="0" w:space="0" w:color="auto"/>
      </w:divBdr>
    </w:div>
    <w:div w:id="353923008">
      <w:bodyDiv w:val="1"/>
      <w:marLeft w:val="0"/>
      <w:marRight w:val="0"/>
      <w:marTop w:val="0"/>
      <w:marBottom w:val="0"/>
      <w:divBdr>
        <w:top w:val="none" w:sz="0" w:space="0" w:color="auto"/>
        <w:left w:val="none" w:sz="0" w:space="0" w:color="auto"/>
        <w:bottom w:val="none" w:sz="0" w:space="0" w:color="auto"/>
        <w:right w:val="none" w:sz="0" w:space="0" w:color="auto"/>
      </w:divBdr>
    </w:div>
    <w:div w:id="355467916">
      <w:bodyDiv w:val="1"/>
      <w:marLeft w:val="0"/>
      <w:marRight w:val="0"/>
      <w:marTop w:val="0"/>
      <w:marBottom w:val="0"/>
      <w:divBdr>
        <w:top w:val="none" w:sz="0" w:space="0" w:color="auto"/>
        <w:left w:val="none" w:sz="0" w:space="0" w:color="auto"/>
        <w:bottom w:val="none" w:sz="0" w:space="0" w:color="auto"/>
        <w:right w:val="none" w:sz="0" w:space="0" w:color="auto"/>
      </w:divBdr>
    </w:div>
    <w:div w:id="358825556">
      <w:bodyDiv w:val="1"/>
      <w:marLeft w:val="0"/>
      <w:marRight w:val="0"/>
      <w:marTop w:val="0"/>
      <w:marBottom w:val="0"/>
      <w:divBdr>
        <w:top w:val="none" w:sz="0" w:space="0" w:color="auto"/>
        <w:left w:val="none" w:sz="0" w:space="0" w:color="auto"/>
        <w:bottom w:val="none" w:sz="0" w:space="0" w:color="auto"/>
        <w:right w:val="none" w:sz="0" w:space="0" w:color="auto"/>
      </w:divBdr>
    </w:div>
    <w:div w:id="362244987">
      <w:bodyDiv w:val="1"/>
      <w:marLeft w:val="0"/>
      <w:marRight w:val="0"/>
      <w:marTop w:val="0"/>
      <w:marBottom w:val="0"/>
      <w:divBdr>
        <w:top w:val="none" w:sz="0" w:space="0" w:color="auto"/>
        <w:left w:val="none" w:sz="0" w:space="0" w:color="auto"/>
        <w:bottom w:val="none" w:sz="0" w:space="0" w:color="auto"/>
        <w:right w:val="none" w:sz="0" w:space="0" w:color="auto"/>
      </w:divBdr>
    </w:div>
    <w:div w:id="363292368">
      <w:bodyDiv w:val="1"/>
      <w:marLeft w:val="0"/>
      <w:marRight w:val="0"/>
      <w:marTop w:val="0"/>
      <w:marBottom w:val="0"/>
      <w:divBdr>
        <w:top w:val="none" w:sz="0" w:space="0" w:color="auto"/>
        <w:left w:val="none" w:sz="0" w:space="0" w:color="auto"/>
        <w:bottom w:val="none" w:sz="0" w:space="0" w:color="auto"/>
        <w:right w:val="none" w:sz="0" w:space="0" w:color="auto"/>
      </w:divBdr>
    </w:div>
    <w:div w:id="365757280">
      <w:bodyDiv w:val="1"/>
      <w:marLeft w:val="0"/>
      <w:marRight w:val="0"/>
      <w:marTop w:val="0"/>
      <w:marBottom w:val="0"/>
      <w:divBdr>
        <w:top w:val="none" w:sz="0" w:space="0" w:color="auto"/>
        <w:left w:val="none" w:sz="0" w:space="0" w:color="auto"/>
        <w:bottom w:val="none" w:sz="0" w:space="0" w:color="auto"/>
        <w:right w:val="none" w:sz="0" w:space="0" w:color="auto"/>
      </w:divBdr>
    </w:div>
    <w:div w:id="367725418">
      <w:bodyDiv w:val="1"/>
      <w:marLeft w:val="0"/>
      <w:marRight w:val="0"/>
      <w:marTop w:val="0"/>
      <w:marBottom w:val="0"/>
      <w:divBdr>
        <w:top w:val="none" w:sz="0" w:space="0" w:color="auto"/>
        <w:left w:val="none" w:sz="0" w:space="0" w:color="auto"/>
        <w:bottom w:val="none" w:sz="0" w:space="0" w:color="auto"/>
        <w:right w:val="none" w:sz="0" w:space="0" w:color="auto"/>
      </w:divBdr>
    </w:div>
    <w:div w:id="369114406">
      <w:bodyDiv w:val="1"/>
      <w:marLeft w:val="0"/>
      <w:marRight w:val="0"/>
      <w:marTop w:val="0"/>
      <w:marBottom w:val="0"/>
      <w:divBdr>
        <w:top w:val="none" w:sz="0" w:space="0" w:color="auto"/>
        <w:left w:val="none" w:sz="0" w:space="0" w:color="auto"/>
        <w:bottom w:val="none" w:sz="0" w:space="0" w:color="auto"/>
        <w:right w:val="none" w:sz="0" w:space="0" w:color="auto"/>
      </w:divBdr>
    </w:div>
    <w:div w:id="370225137">
      <w:bodyDiv w:val="1"/>
      <w:marLeft w:val="0"/>
      <w:marRight w:val="0"/>
      <w:marTop w:val="0"/>
      <w:marBottom w:val="0"/>
      <w:divBdr>
        <w:top w:val="none" w:sz="0" w:space="0" w:color="auto"/>
        <w:left w:val="none" w:sz="0" w:space="0" w:color="auto"/>
        <w:bottom w:val="none" w:sz="0" w:space="0" w:color="auto"/>
        <w:right w:val="none" w:sz="0" w:space="0" w:color="auto"/>
      </w:divBdr>
    </w:div>
    <w:div w:id="370690943">
      <w:bodyDiv w:val="1"/>
      <w:marLeft w:val="0"/>
      <w:marRight w:val="0"/>
      <w:marTop w:val="0"/>
      <w:marBottom w:val="0"/>
      <w:divBdr>
        <w:top w:val="none" w:sz="0" w:space="0" w:color="auto"/>
        <w:left w:val="none" w:sz="0" w:space="0" w:color="auto"/>
        <w:bottom w:val="none" w:sz="0" w:space="0" w:color="auto"/>
        <w:right w:val="none" w:sz="0" w:space="0" w:color="auto"/>
      </w:divBdr>
    </w:div>
    <w:div w:id="371348148">
      <w:bodyDiv w:val="1"/>
      <w:marLeft w:val="0"/>
      <w:marRight w:val="0"/>
      <w:marTop w:val="0"/>
      <w:marBottom w:val="0"/>
      <w:divBdr>
        <w:top w:val="none" w:sz="0" w:space="0" w:color="auto"/>
        <w:left w:val="none" w:sz="0" w:space="0" w:color="auto"/>
        <w:bottom w:val="none" w:sz="0" w:space="0" w:color="auto"/>
        <w:right w:val="none" w:sz="0" w:space="0" w:color="auto"/>
      </w:divBdr>
    </w:div>
    <w:div w:id="372970279">
      <w:bodyDiv w:val="1"/>
      <w:marLeft w:val="0"/>
      <w:marRight w:val="0"/>
      <w:marTop w:val="0"/>
      <w:marBottom w:val="0"/>
      <w:divBdr>
        <w:top w:val="none" w:sz="0" w:space="0" w:color="auto"/>
        <w:left w:val="none" w:sz="0" w:space="0" w:color="auto"/>
        <w:bottom w:val="none" w:sz="0" w:space="0" w:color="auto"/>
        <w:right w:val="none" w:sz="0" w:space="0" w:color="auto"/>
      </w:divBdr>
    </w:div>
    <w:div w:id="373045640">
      <w:bodyDiv w:val="1"/>
      <w:marLeft w:val="0"/>
      <w:marRight w:val="0"/>
      <w:marTop w:val="0"/>
      <w:marBottom w:val="0"/>
      <w:divBdr>
        <w:top w:val="none" w:sz="0" w:space="0" w:color="auto"/>
        <w:left w:val="none" w:sz="0" w:space="0" w:color="auto"/>
        <w:bottom w:val="none" w:sz="0" w:space="0" w:color="auto"/>
        <w:right w:val="none" w:sz="0" w:space="0" w:color="auto"/>
      </w:divBdr>
    </w:div>
    <w:div w:id="374473107">
      <w:bodyDiv w:val="1"/>
      <w:marLeft w:val="0"/>
      <w:marRight w:val="0"/>
      <w:marTop w:val="0"/>
      <w:marBottom w:val="0"/>
      <w:divBdr>
        <w:top w:val="none" w:sz="0" w:space="0" w:color="auto"/>
        <w:left w:val="none" w:sz="0" w:space="0" w:color="auto"/>
        <w:bottom w:val="none" w:sz="0" w:space="0" w:color="auto"/>
        <w:right w:val="none" w:sz="0" w:space="0" w:color="auto"/>
      </w:divBdr>
    </w:div>
    <w:div w:id="382677950">
      <w:bodyDiv w:val="1"/>
      <w:marLeft w:val="0"/>
      <w:marRight w:val="0"/>
      <w:marTop w:val="0"/>
      <w:marBottom w:val="0"/>
      <w:divBdr>
        <w:top w:val="none" w:sz="0" w:space="0" w:color="auto"/>
        <w:left w:val="none" w:sz="0" w:space="0" w:color="auto"/>
        <w:bottom w:val="none" w:sz="0" w:space="0" w:color="auto"/>
        <w:right w:val="none" w:sz="0" w:space="0" w:color="auto"/>
      </w:divBdr>
    </w:div>
    <w:div w:id="382758597">
      <w:bodyDiv w:val="1"/>
      <w:marLeft w:val="0"/>
      <w:marRight w:val="0"/>
      <w:marTop w:val="0"/>
      <w:marBottom w:val="0"/>
      <w:divBdr>
        <w:top w:val="none" w:sz="0" w:space="0" w:color="auto"/>
        <w:left w:val="none" w:sz="0" w:space="0" w:color="auto"/>
        <w:bottom w:val="none" w:sz="0" w:space="0" w:color="auto"/>
        <w:right w:val="none" w:sz="0" w:space="0" w:color="auto"/>
      </w:divBdr>
    </w:div>
    <w:div w:id="386882009">
      <w:bodyDiv w:val="1"/>
      <w:marLeft w:val="0"/>
      <w:marRight w:val="0"/>
      <w:marTop w:val="0"/>
      <w:marBottom w:val="0"/>
      <w:divBdr>
        <w:top w:val="none" w:sz="0" w:space="0" w:color="auto"/>
        <w:left w:val="none" w:sz="0" w:space="0" w:color="auto"/>
        <w:bottom w:val="none" w:sz="0" w:space="0" w:color="auto"/>
        <w:right w:val="none" w:sz="0" w:space="0" w:color="auto"/>
      </w:divBdr>
    </w:div>
    <w:div w:id="387336979">
      <w:bodyDiv w:val="1"/>
      <w:marLeft w:val="0"/>
      <w:marRight w:val="0"/>
      <w:marTop w:val="0"/>
      <w:marBottom w:val="0"/>
      <w:divBdr>
        <w:top w:val="none" w:sz="0" w:space="0" w:color="auto"/>
        <w:left w:val="none" w:sz="0" w:space="0" w:color="auto"/>
        <w:bottom w:val="none" w:sz="0" w:space="0" w:color="auto"/>
        <w:right w:val="none" w:sz="0" w:space="0" w:color="auto"/>
      </w:divBdr>
    </w:div>
    <w:div w:id="388850047">
      <w:bodyDiv w:val="1"/>
      <w:marLeft w:val="0"/>
      <w:marRight w:val="0"/>
      <w:marTop w:val="0"/>
      <w:marBottom w:val="0"/>
      <w:divBdr>
        <w:top w:val="none" w:sz="0" w:space="0" w:color="auto"/>
        <w:left w:val="none" w:sz="0" w:space="0" w:color="auto"/>
        <w:bottom w:val="none" w:sz="0" w:space="0" w:color="auto"/>
        <w:right w:val="none" w:sz="0" w:space="0" w:color="auto"/>
      </w:divBdr>
    </w:div>
    <w:div w:id="390075607">
      <w:bodyDiv w:val="1"/>
      <w:marLeft w:val="0"/>
      <w:marRight w:val="0"/>
      <w:marTop w:val="0"/>
      <w:marBottom w:val="0"/>
      <w:divBdr>
        <w:top w:val="none" w:sz="0" w:space="0" w:color="auto"/>
        <w:left w:val="none" w:sz="0" w:space="0" w:color="auto"/>
        <w:bottom w:val="none" w:sz="0" w:space="0" w:color="auto"/>
        <w:right w:val="none" w:sz="0" w:space="0" w:color="auto"/>
      </w:divBdr>
    </w:div>
    <w:div w:id="398289369">
      <w:bodyDiv w:val="1"/>
      <w:marLeft w:val="0"/>
      <w:marRight w:val="0"/>
      <w:marTop w:val="0"/>
      <w:marBottom w:val="0"/>
      <w:divBdr>
        <w:top w:val="none" w:sz="0" w:space="0" w:color="auto"/>
        <w:left w:val="none" w:sz="0" w:space="0" w:color="auto"/>
        <w:bottom w:val="none" w:sz="0" w:space="0" w:color="auto"/>
        <w:right w:val="none" w:sz="0" w:space="0" w:color="auto"/>
      </w:divBdr>
    </w:div>
    <w:div w:id="399519963">
      <w:bodyDiv w:val="1"/>
      <w:marLeft w:val="0"/>
      <w:marRight w:val="0"/>
      <w:marTop w:val="0"/>
      <w:marBottom w:val="0"/>
      <w:divBdr>
        <w:top w:val="none" w:sz="0" w:space="0" w:color="auto"/>
        <w:left w:val="none" w:sz="0" w:space="0" w:color="auto"/>
        <w:bottom w:val="none" w:sz="0" w:space="0" w:color="auto"/>
        <w:right w:val="none" w:sz="0" w:space="0" w:color="auto"/>
      </w:divBdr>
    </w:div>
    <w:div w:id="405566471">
      <w:bodyDiv w:val="1"/>
      <w:marLeft w:val="0"/>
      <w:marRight w:val="0"/>
      <w:marTop w:val="0"/>
      <w:marBottom w:val="0"/>
      <w:divBdr>
        <w:top w:val="none" w:sz="0" w:space="0" w:color="auto"/>
        <w:left w:val="none" w:sz="0" w:space="0" w:color="auto"/>
        <w:bottom w:val="none" w:sz="0" w:space="0" w:color="auto"/>
        <w:right w:val="none" w:sz="0" w:space="0" w:color="auto"/>
      </w:divBdr>
    </w:div>
    <w:div w:id="406996110">
      <w:bodyDiv w:val="1"/>
      <w:marLeft w:val="0"/>
      <w:marRight w:val="0"/>
      <w:marTop w:val="0"/>
      <w:marBottom w:val="0"/>
      <w:divBdr>
        <w:top w:val="none" w:sz="0" w:space="0" w:color="auto"/>
        <w:left w:val="none" w:sz="0" w:space="0" w:color="auto"/>
        <w:bottom w:val="none" w:sz="0" w:space="0" w:color="auto"/>
        <w:right w:val="none" w:sz="0" w:space="0" w:color="auto"/>
      </w:divBdr>
    </w:div>
    <w:div w:id="415442088">
      <w:bodyDiv w:val="1"/>
      <w:marLeft w:val="0"/>
      <w:marRight w:val="0"/>
      <w:marTop w:val="0"/>
      <w:marBottom w:val="0"/>
      <w:divBdr>
        <w:top w:val="none" w:sz="0" w:space="0" w:color="auto"/>
        <w:left w:val="none" w:sz="0" w:space="0" w:color="auto"/>
        <w:bottom w:val="none" w:sz="0" w:space="0" w:color="auto"/>
        <w:right w:val="none" w:sz="0" w:space="0" w:color="auto"/>
      </w:divBdr>
    </w:div>
    <w:div w:id="421218757">
      <w:bodyDiv w:val="1"/>
      <w:marLeft w:val="0"/>
      <w:marRight w:val="0"/>
      <w:marTop w:val="0"/>
      <w:marBottom w:val="0"/>
      <w:divBdr>
        <w:top w:val="none" w:sz="0" w:space="0" w:color="auto"/>
        <w:left w:val="none" w:sz="0" w:space="0" w:color="auto"/>
        <w:bottom w:val="none" w:sz="0" w:space="0" w:color="auto"/>
        <w:right w:val="none" w:sz="0" w:space="0" w:color="auto"/>
      </w:divBdr>
    </w:div>
    <w:div w:id="421221152">
      <w:bodyDiv w:val="1"/>
      <w:marLeft w:val="0"/>
      <w:marRight w:val="0"/>
      <w:marTop w:val="0"/>
      <w:marBottom w:val="0"/>
      <w:divBdr>
        <w:top w:val="none" w:sz="0" w:space="0" w:color="auto"/>
        <w:left w:val="none" w:sz="0" w:space="0" w:color="auto"/>
        <w:bottom w:val="none" w:sz="0" w:space="0" w:color="auto"/>
        <w:right w:val="none" w:sz="0" w:space="0" w:color="auto"/>
      </w:divBdr>
    </w:div>
    <w:div w:id="422845018">
      <w:bodyDiv w:val="1"/>
      <w:marLeft w:val="0"/>
      <w:marRight w:val="0"/>
      <w:marTop w:val="0"/>
      <w:marBottom w:val="0"/>
      <w:divBdr>
        <w:top w:val="none" w:sz="0" w:space="0" w:color="auto"/>
        <w:left w:val="none" w:sz="0" w:space="0" w:color="auto"/>
        <w:bottom w:val="none" w:sz="0" w:space="0" w:color="auto"/>
        <w:right w:val="none" w:sz="0" w:space="0" w:color="auto"/>
      </w:divBdr>
    </w:div>
    <w:div w:id="423846976">
      <w:bodyDiv w:val="1"/>
      <w:marLeft w:val="0"/>
      <w:marRight w:val="0"/>
      <w:marTop w:val="0"/>
      <w:marBottom w:val="0"/>
      <w:divBdr>
        <w:top w:val="none" w:sz="0" w:space="0" w:color="auto"/>
        <w:left w:val="none" w:sz="0" w:space="0" w:color="auto"/>
        <w:bottom w:val="none" w:sz="0" w:space="0" w:color="auto"/>
        <w:right w:val="none" w:sz="0" w:space="0" w:color="auto"/>
      </w:divBdr>
    </w:div>
    <w:div w:id="426199767">
      <w:bodyDiv w:val="1"/>
      <w:marLeft w:val="0"/>
      <w:marRight w:val="0"/>
      <w:marTop w:val="0"/>
      <w:marBottom w:val="0"/>
      <w:divBdr>
        <w:top w:val="none" w:sz="0" w:space="0" w:color="auto"/>
        <w:left w:val="none" w:sz="0" w:space="0" w:color="auto"/>
        <w:bottom w:val="none" w:sz="0" w:space="0" w:color="auto"/>
        <w:right w:val="none" w:sz="0" w:space="0" w:color="auto"/>
      </w:divBdr>
    </w:div>
    <w:div w:id="427969309">
      <w:bodyDiv w:val="1"/>
      <w:marLeft w:val="0"/>
      <w:marRight w:val="0"/>
      <w:marTop w:val="0"/>
      <w:marBottom w:val="0"/>
      <w:divBdr>
        <w:top w:val="none" w:sz="0" w:space="0" w:color="auto"/>
        <w:left w:val="none" w:sz="0" w:space="0" w:color="auto"/>
        <w:bottom w:val="none" w:sz="0" w:space="0" w:color="auto"/>
        <w:right w:val="none" w:sz="0" w:space="0" w:color="auto"/>
      </w:divBdr>
    </w:div>
    <w:div w:id="429391986">
      <w:bodyDiv w:val="1"/>
      <w:marLeft w:val="0"/>
      <w:marRight w:val="0"/>
      <w:marTop w:val="0"/>
      <w:marBottom w:val="0"/>
      <w:divBdr>
        <w:top w:val="none" w:sz="0" w:space="0" w:color="auto"/>
        <w:left w:val="none" w:sz="0" w:space="0" w:color="auto"/>
        <w:bottom w:val="none" w:sz="0" w:space="0" w:color="auto"/>
        <w:right w:val="none" w:sz="0" w:space="0" w:color="auto"/>
      </w:divBdr>
    </w:div>
    <w:div w:id="430977067">
      <w:bodyDiv w:val="1"/>
      <w:marLeft w:val="0"/>
      <w:marRight w:val="0"/>
      <w:marTop w:val="0"/>
      <w:marBottom w:val="0"/>
      <w:divBdr>
        <w:top w:val="none" w:sz="0" w:space="0" w:color="auto"/>
        <w:left w:val="none" w:sz="0" w:space="0" w:color="auto"/>
        <w:bottom w:val="none" w:sz="0" w:space="0" w:color="auto"/>
        <w:right w:val="none" w:sz="0" w:space="0" w:color="auto"/>
      </w:divBdr>
    </w:div>
    <w:div w:id="433480261">
      <w:bodyDiv w:val="1"/>
      <w:marLeft w:val="0"/>
      <w:marRight w:val="0"/>
      <w:marTop w:val="0"/>
      <w:marBottom w:val="0"/>
      <w:divBdr>
        <w:top w:val="none" w:sz="0" w:space="0" w:color="auto"/>
        <w:left w:val="none" w:sz="0" w:space="0" w:color="auto"/>
        <w:bottom w:val="none" w:sz="0" w:space="0" w:color="auto"/>
        <w:right w:val="none" w:sz="0" w:space="0" w:color="auto"/>
      </w:divBdr>
    </w:div>
    <w:div w:id="433785669">
      <w:bodyDiv w:val="1"/>
      <w:marLeft w:val="0"/>
      <w:marRight w:val="0"/>
      <w:marTop w:val="0"/>
      <w:marBottom w:val="0"/>
      <w:divBdr>
        <w:top w:val="none" w:sz="0" w:space="0" w:color="auto"/>
        <w:left w:val="none" w:sz="0" w:space="0" w:color="auto"/>
        <w:bottom w:val="none" w:sz="0" w:space="0" w:color="auto"/>
        <w:right w:val="none" w:sz="0" w:space="0" w:color="auto"/>
      </w:divBdr>
    </w:div>
    <w:div w:id="438376841">
      <w:bodyDiv w:val="1"/>
      <w:marLeft w:val="0"/>
      <w:marRight w:val="0"/>
      <w:marTop w:val="0"/>
      <w:marBottom w:val="0"/>
      <w:divBdr>
        <w:top w:val="none" w:sz="0" w:space="0" w:color="auto"/>
        <w:left w:val="none" w:sz="0" w:space="0" w:color="auto"/>
        <w:bottom w:val="none" w:sz="0" w:space="0" w:color="auto"/>
        <w:right w:val="none" w:sz="0" w:space="0" w:color="auto"/>
      </w:divBdr>
    </w:div>
    <w:div w:id="441460818">
      <w:bodyDiv w:val="1"/>
      <w:marLeft w:val="0"/>
      <w:marRight w:val="0"/>
      <w:marTop w:val="0"/>
      <w:marBottom w:val="0"/>
      <w:divBdr>
        <w:top w:val="none" w:sz="0" w:space="0" w:color="auto"/>
        <w:left w:val="none" w:sz="0" w:space="0" w:color="auto"/>
        <w:bottom w:val="none" w:sz="0" w:space="0" w:color="auto"/>
        <w:right w:val="none" w:sz="0" w:space="0" w:color="auto"/>
      </w:divBdr>
    </w:div>
    <w:div w:id="445933568">
      <w:bodyDiv w:val="1"/>
      <w:marLeft w:val="0"/>
      <w:marRight w:val="0"/>
      <w:marTop w:val="0"/>
      <w:marBottom w:val="0"/>
      <w:divBdr>
        <w:top w:val="none" w:sz="0" w:space="0" w:color="auto"/>
        <w:left w:val="none" w:sz="0" w:space="0" w:color="auto"/>
        <w:bottom w:val="none" w:sz="0" w:space="0" w:color="auto"/>
        <w:right w:val="none" w:sz="0" w:space="0" w:color="auto"/>
      </w:divBdr>
    </w:div>
    <w:div w:id="455103193">
      <w:bodyDiv w:val="1"/>
      <w:marLeft w:val="0"/>
      <w:marRight w:val="0"/>
      <w:marTop w:val="0"/>
      <w:marBottom w:val="0"/>
      <w:divBdr>
        <w:top w:val="none" w:sz="0" w:space="0" w:color="auto"/>
        <w:left w:val="none" w:sz="0" w:space="0" w:color="auto"/>
        <w:bottom w:val="none" w:sz="0" w:space="0" w:color="auto"/>
        <w:right w:val="none" w:sz="0" w:space="0" w:color="auto"/>
      </w:divBdr>
    </w:div>
    <w:div w:id="459302882">
      <w:bodyDiv w:val="1"/>
      <w:marLeft w:val="0"/>
      <w:marRight w:val="0"/>
      <w:marTop w:val="0"/>
      <w:marBottom w:val="0"/>
      <w:divBdr>
        <w:top w:val="none" w:sz="0" w:space="0" w:color="auto"/>
        <w:left w:val="none" w:sz="0" w:space="0" w:color="auto"/>
        <w:bottom w:val="none" w:sz="0" w:space="0" w:color="auto"/>
        <w:right w:val="none" w:sz="0" w:space="0" w:color="auto"/>
      </w:divBdr>
    </w:div>
    <w:div w:id="464005610">
      <w:bodyDiv w:val="1"/>
      <w:marLeft w:val="0"/>
      <w:marRight w:val="0"/>
      <w:marTop w:val="0"/>
      <w:marBottom w:val="0"/>
      <w:divBdr>
        <w:top w:val="none" w:sz="0" w:space="0" w:color="auto"/>
        <w:left w:val="none" w:sz="0" w:space="0" w:color="auto"/>
        <w:bottom w:val="none" w:sz="0" w:space="0" w:color="auto"/>
        <w:right w:val="none" w:sz="0" w:space="0" w:color="auto"/>
      </w:divBdr>
    </w:div>
    <w:div w:id="465046866">
      <w:bodyDiv w:val="1"/>
      <w:marLeft w:val="0"/>
      <w:marRight w:val="0"/>
      <w:marTop w:val="0"/>
      <w:marBottom w:val="0"/>
      <w:divBdr>
        <w:top w:val="none" w:sz="0" w:space="0" w:color="auto"/>
        <w:left w:val="none" w:sz="0" w:space="0" w:color="auto"/>
        <w:bottom w:val="none" w:sz="0" w:space="0" w:color="auto"/>
        <w:right w:val="none" w:sz="0" w:space="0" w:color="auto"/>
      </w:divBdr>
    </w:div>
    <w:div w:id="467207800">
      <w:bodyDiv w:val="1"/>
      <w:marLeft w:val="0"/>
      <w:marRight w:val="0"/>
      <w:marTop w:val="0"/>
      <w:marBottom w:val="0"/>
      <w:divBdr>
        <w:top w:val="none" w:sz="0" w:space="0" w:color="auto"/>
        <w:left w:val="none" w:sz="0" w:space="0" w:color="auto"/>
        <w:bottom w:val="none" w:sz="0" w:space="0" w:color="auto"/>
        <w:right w:val="none" w:sz="0" w:space="0" w:color="auto"/>
      </w:divBdr>
    </w:div>
    <w:div w:id="467355890">
      <w:bodyDiv w:val="1"/>
      <w:marLeft w:val="0"/>
      <w:marRight w:val="0"/>
      <w:marTop w:val="0"/>
      <w:marBottom w:val="0"/>
      <w:divBdr>
        <w:top w:val="none" w:sz="0" w:space="0" w:color="auto"/>
        <w:left w:val="none" w:sz="0" w:space="0" w:color="auto"/>
        <w:bottom w:val="none" w:sz="0" w:space="0" w:color="auto"/>
        <w:right w:val="none" w:sz="0" w:space="0" w:color="auto"/>
      </w:divBdr>
    </w:div>
    <w:div w:id="470441607">
      <w:bodyDiv w:val="1"/>
      <w:marLeft w:val="0"/>
      <w:marRight w:val="0"/>
      <w:marTop w:val="0"/>
      <w:marBottom w:val="0"/>
      <w:divBdr>
        <w:top w:val="none" w:sz="0" w:space="0" w:color="auto"/>
        <w:left w:val="none" w:sz="0" w:space="0" w:color="auto"/>
        <w:bottom w:val="none" w:sz="0" w:space="0" w:color="auto"/>
        <w:right w:val="none" w:sz="0" w:space="0" w:color="auto"/>
      </w:divBdr>
    </w:div>
    <w:div w:id="473061482">
      <w:bodyDiv w:val="1"/>
      <w:marLeft w:val="0"/>
      <w:marRight w:val="0"/>
      <w:marTop w:val="0"/>
      <w:marBottom w:val="0"/>
      <w:divBdr>
        <w:top w:val="none" w:sz="0" w:space="0" w:color="auto"/>
        <w:left w:val="none" w:sz="0" w:space="0" w:color="auto"/>
        <w:bottom w:val="none" w:sz="0" w:space="0" w:color="auto"/>
        <w:right w:val="none" w:sz="0" w:space="0" w:color="auto"/>
      </w:divBdr>
    </w:div>
    <w:div w:id="473643453">
      <w:bodyDiv w:val="1"/>
      <w:marLeft w:val="0"/>
      <w:marRight w:val="0"/>
      <w:marTop w:val="0"/>
      <w:marBottom w:val="0"/>
      <w:divBdr>
        <w:top w:val="none" w:sz="0" w:space="0" w:color="auto"/>
        <w:left w:val="none" w:sz="0" w:space="0" w:color="auto"/>
        <w:bottom w:val="none" w:sz="0" w:space="0" w:color="auto"/>
        <w:right w:val="none" w:sz="0" w:space="0" w:color="auto"/>
      </w:divBdr>
    </w:div>
    <w:div w:id="474882472">
      <w:bodyDiv w:val="1"/>
      <w:marLeft w:val="0"/>
      <w:marRight w:val="0"/>
      <w:marTop w:val="0"/>
      <w:marBottom w:val="0"/>
      <w:divBdr>
        <w:top w:val="none" w:sz="0" w:space="0" w:color="auto"/>
        <w:left w:val="none" w:sz="0" w:space="0" w:color="auto"/>
        <w:bottom w:val="none" w:sz="0" w:space="0" w:color="auto"/>
        <w:right w:val="none" w:sz="0" w:space="0" w:color="auto"/>
      </w:divBdr>
    </w:div>
    <w:div w:id="485557552">
      <w:bodyDiv w:val="1"/>
      <w:marLeft w:val="0"/>
      <w:marRight w:val="0"/>
      <w:marTop w:val="0"/>
      <w:marBottom w:val="0"/>
      <w:divBdr>
        <w:top w:val="none" w:sz="0" w:space="0" w:color="auto"/>
        <w:left w:val="none" w:sz="0" w:space="0" w:color="auto"/>
        <w:bottom w:val="none" w:sz="0" w:space="0" w:color="auto"/>
        <w:right w:val="none" w:sz="0" w:space="0" w:color="auto"/>
      </w:divBdr>
    </w:div>
    <w:div w:id="492181000">
      <w:bodyDiv w:val="1"/>
      <w:marLeft w:val="0"/>
      <w:marRight w:val="0"/>
      <w:marTop w:val="0"/>
      <w:marBottom w:val="0"/>
      <w:divBdr>
        <w:top w:val="none" w:sz="0" w:space="0" w:color="auto"/>
        <w:left w:val="none" w:sz="0" w:space="0" w:color="auto"/>
        <w:bottom w:val="none" w:sz="0" w:space="0" w:color="auto"/>
        <w:right w:val="none" w:sz="0" w:space="0" w:color="auto"/>
      </w:divBdr>
    </w:div>
    <w:div w:id="494423002">
      <w:bodyDiv w:val="1"/>
      <w:marLeft w:val="0"/>
      <w:marRight w:val="0"/>
      <w:marTop w:val="0"/>
      <w:marBottom w:val="0"/>
      <w:divBdr>
        <w:top w:val="none" w:sz="0" w:space="0" w:color="auto"/>
        <w:left w:val="none" w:sz="0" w:space="0" w:color="auto"/>
        <w:bottom w:val="none" w:sz="0" w:space="0" w:color="auto"/>
        <w:right w:val="none" w:sz="0" w:space="0" w:color="auto"/>
      </w:divBdr>
    </w:div>
    <w:div w:id="498352463">
      <w:bodyDiv w:val="1"/>
      <w:marLeft w:val="0"/>
      <w:marRight w:val="0"/>
      <w:marTop w:val="0"/>
      <w:marBottom w:val="0"/>
      <w:divBdr>
        <w:top w:val="none" w:sz="0" w:space="0" w:color="auto"/>
        <w:left w:val="none" w:sz="0" w:space="0" w:color="auto"/>
        <w:bottom w:val="none" w:sz="0" w:space="0" w:color="auto"/>
        <w:right w:val="none" w:sz="0" w:space="0" w:color="auto"/>
      </w:divBdr>
    </w:div>
    <w:div w:id="501628040">
      <w:bodyDiv w:val="1"/>
      <w:marLeft w:val="0"/>
      <w:marRight w:val="0"/>
      <w:marTop w:val="0"/>
      <w:marBottom w:val="0"/>
      <w:divBdr>
        <w:top w:val="none" w:sz="0" w:space="0" w:color="auto"/>
        <w:left w:val="none" w:sz="0" w:space="0" w:color="auto"/>
        <w:bottom w:val="none" w:sz="0" w:space="0" w:color="auto"/>
        <w:right w:val="none" w:sz="0" w:space="0" w:color="auto"/>
      </w:divBdr>
    </w:div>
    <w:div w:id="502547150">
      <w:bodyDiv w:val="1"/>
      <w:marLeft w:val="0"/>
      <w:marRight w:val="0"/>
      <w:marTop w:val="0"/>
      <w:marBottom w:val="0"/>
      <w:divBdr>
        <w:top w:val="none" w:sz="0" w:space="0" w:color="auto"/>
        <w:left w:val="none" w:sz="0" w:space="0" w:color="auto"/>
        <w:bottom w:val="none" w:sz="0" w:space="0" w:color="auto"/>
        <w:right w:val="none" w:sz="0" w:space="0" w:color="auto"/>
      </w:divBdr>
    </w:div>
    <w:div w:id="503784978">
      <w:bodyDiv w:val="1"/>
      <w:marLeft w:val="0"/>
      <w:marRight w:val="0"/>
      <w:marTop w:val="0"/>
      <w:marBottom w:val="0"/>
      <w:divBdr>
        <w:top w:val="none" w:sz="0" w:space="0" w:color="auto"/>
        <w:left w:val="none" w:sz="0" w:space="0" w:color="auto"/>
        <w:bottom w:val="none" w:sz="0" w:space="0" w:color="auto"/>
        <w:right w:val="none" w:sz="0" w:space="0" w:color="auto"/>
      </w:divBdr>
    </w:div>
    <w:div w:id="505360704">
      <w:bodyDiv w:val="1"/>
      <w:marLeft w:val="0"/>
      <w:marRight w:val="0"/>
      <w:marTop w:val="0"/>
      <w:marBottom w:val="0"/>
      <w:divBdr>
        <w:top w:val="none" w:sz="0" w:space="0" w:color="auto"/>
        <w:left w:val="none" w:sz="0" w:space="0" w:color="auto"/>
        <w:bottom w:val="none" w:sz="0" w:space="0" w:color="auto"/>
        <w:right w:val="none" w:sz="0" w:space="0" w:color="auto"/>
      </w:divBdr>
    </w:div>
    <w:div w:id="506479755">
      <w:bodyDiv w:val="1"/>
      <w:marLeft w:val="0"/>
      <w:marRight w:val="0"/>
      <w:marTop w:val="0"/>
      <w:marBottom w:val="0"/>
      <w:divBdr>
        <w:top w:val="none" w:sz="0" w:space="0" w:color="auto"/>
        <w:left w:val="none" w:sz="0" w:space="0" w:color="auto"/>
        <w:bottom w:val="none" w:sz="0" w:space="0" w:color="auto"/>
        <w:right w:val="none" w:sz="0" w:space="0" w:color="auto"/>
      </w:divBdr>
    </w:div>
    <w:div w:id="508830113">
      <w:bodyDiv w:val="1"/>
      <w:marLeft w:val="0"/>
      <w:marRight w:val="0"/>
      <w:marTop w:val="0"/>
      <w:marBottom w:val="0"/>
      <w:divBdr>
        <w:top w:val="none" w:sz="0" w:space="0" w:color="auto"/>
        <w:left w:val="none" w:sz="0" w:space="0" w:color="auto"/>
        <w:bottom w:val="none" w:sz="0" w:space="0" w:color="auto"/>
        <w:right w:val="none" w:sz="0" w:space="0" w:color="auto"/>
      </w:divBdr>
    </w:div>
    <w:div w:id="510921157">
      <w:bodyDiv w:val="1"/>
      <w:marLeft w:val="0"/>
      <w:marRight w:val="0"/>
      <w:marTop w:val="0"/>
      <w:marBottom w:val="0"/>
      <w:divBdr>
        <w:top w:val="none" w:sz="0" w:space="0" w:color="auto"/>
        <w:left w:val="none" w:sz="0" w:space="0" w:color="auto"/>
        <w:bottom w:val="none" w:sz="0" w:space="0" w:color="auto"/>
        <w:right w:val="none" w:sz="0" w:space="0" w:color="auto"/>
      </w:divBdr>
    </w:div>
    <w:div w:id="517352363">
      <w:bodyDiv w:val="1"/>
      <w:marLeft w:val="0"/>
      <w:marRight w:val="0"/>
      <w:marTop w:val="0"/>
      <w:marBottom w:val="0"/>
      <w:divBdr>
        <w:top w:val="none" w:sz="0" w:space="0" w:color="auto"/>
        <w:left w:val="none" w:sz="0" w:space="0" w:color="auto"/>
        <w:bottom w:val="none" w:sz="0" w:space="0" w:color="auto"/>
        <w:right w:val="none" w:sz="0" w:space="0" w:color="auto"/>
      </w:divBdr>
    </w:div>
    <w:div w:id="521824775">
      <w:bodyDiv w:val="1"/>
      <w:marLeft w:val="0"/>
      <w:marRight w:val="0"/>
      <w:marTop w:val="0"/>
      <w:marBottom w:val="0"/>
      <w:divBdr>
        <w:top w:val="none" w:sz="0" w:space="0" w:color="auto"/>
        <w:left w:val="none" w:sz="0" w:space="0" w:color="auto"/>
        <w:bottom w:val="none" w:sz="0" w:space="0" w:color="auto"/>
        <w:right w:val="none" w:sz="0" w:space="0" w:color="auto"/>
      </w:divBdr>
    </w:div>
    <w:div w:id="522747539">
      <w:bodyDiv w:val="1"/>
      <w:marLeft w:val="0"/>
      <w:marRight w:val="0"/>
      <w:marTop w:val="0"/>
      <w:marBottom w:val="0"/>
      <w:divBdr>
        <w:top w:val="none" w:sz="0" w:space="0" w:color="auto"/>
        <w:left w:val="none" w:sz="0" w:space="0" w:color="auto"/>
        <w:bottom w:val="none" w:sz="0" w:space="0" w:color="auto"/>
        <w:right w:val="none" w:sz="0" w:space="0" w:color="auto"/>
      </w:divBdr>
    </w:div>
    <w:div w:id="523060417">
      <w:bodyDiv w:val="1"/>
      <w:marLeft w:val="0"/>
      <w:marRight w:val="0"/>
      <w:marTop w:val="0"/>
      <w:marBottom w:val="0"/>
      <w:divBdr>
        <w:top w:val="none" w:sz="0" w:space="0" w:color="auto"/>
        <w:left w:val="none" w:sz="0" w:space="0" w:color="auto"/>
        <w:bottom w:val="none" w:sz="0" w:space="0" w:color="auto"/>
        <w:right w:val="none" w:sz="0" w:space="0" w:color="auto"/>
      </w:divBdr>
    </w:div>
    <w:div w:id="532695133">
      <w:bodyDiv w:val="1"/>
      <w:marLeft w:val="0"/>
      <w:marRight w:val="0"/>
      <w:marTop w:val="0"/>
      <w:marBottom w:val="0"/>
      <w:divBdr>
        <w:top w:val="none" w:sz="0" w:space="0" w:color="auto"/>
        <w:left w:val="none" w:sz="0" w:space="0" w:color="auto"/>
        <w:bottom w:val="none" w:sz="0" w:space="0" w:color="auto"/>
        <w:right w:val="none" w:sz="0" w:space="0" w:color="auto"/>
      </w:divBdr>
    </w:div>
    <w:div w:id="534660031">
      <w:bodyDiv w:val="1"/>
      <w:marLeft w:val="0"/>
      <w:marRight w:val="0"/>
      <w:marTop w:val="0"/>
      <w:marBottom w:val="0"/>
      <w:divBdr>
        <w:top w:val="none" w:sz="0" w:space="0" w:color="auto"/>
        <w:left w:val="none" w:sz="0" w:space="0" w:color="auto"/>
        <w:bottom w:val="none" w:sz="0" w:space="0" w:color="auto"/>
        <w:right w:val="none" w:sz="0" w:space="0" w:color="auto"/>
      </w:divBdr>
    </w:div>
    <w:div w:id="536965665">
      <w:bodyDiv w:val="1"/>
      <w:marLeft w:val="0"/>
      <w:marRight w:val="0"/>
      <w:marTop w:val="0"/>
      <w:marBottom w:val="0"/>
      <w:divBdr>
        <w:top w:val="none" w:sz="0" w:space="0" w:color="auto"/>
        <w:left w:val="none" w:sz="0" w:space="0" w:color="auto"/>
        <w:bottom w:val="none" w:sz="0" w:space="0" w:color="auto"/>
        <w:right w:val="none" w:sz="0" w:space="0" w:color="auto"/>
      </w:divBdr>
    </w:div>
    <w:div w:id="537860066">
      <w:bodyDiv w:val="1"/>
      <w:marLeft w:val="0"/>
      <w:marRight w:val="0"/>
      <w:marTop w:val="0"/>
      <w:marBottom w:val="0"/>
      <w:divBdr>
        <w:top w:val="none" w:sz="0" w:space="0" w:color="auto"/>
        <w:left w:val="none" w:sz="0" w:space="0" w:color="auto"/>
        <w:bottom w:val="none" w:sz="0" w:space="0" w:color="auto"/>
        <w:right w:val="none" w:sz="0" w:space="0" w:color="auto"/>
      </w:divBdr>
    </w:div>
    <w:div w:id="537931926">
      <w:bodyDiv w:val="1"/>
      <w:marLeft w:val="0"/>
      <w:marRight w:val="0"/>
      <w:marTop w:val="0"/>
      <w:marBottom w:val="0"/>
      <w:divBdr>
        <w:top w:val="none" w:sz="0" w:space="0" w:color="auto"/>
        <w:left w:val="none" w:sz="0" w:space="0" w:color="auto"/>
        <w:bottom w:val="none" w:sz="0" w:space="0" w:color="auto"/>
        <w:right w:val="none" w:sz="0" w:space="0" w:color="auto"/>
      </w:divBdr>
    </w:div>
    <w:div w:id="539393179">
      <w:bodyDiv w:val="1"/>
      <w:marLeft w:val="0"/>
      <w:marRight w:val="0"/>
      <w:marTop w:val="0"/>
      <w:marBottom w:val="0"/>
      <w:divBdr>
        <w:top w:val="none" w:sz="0" w:space="0" w:color="auto"/>
        <w:left w:val="none" w:sz="0" w:space="0" w:color="auto"/>
        <w:bottom w:val="none" w:sz="0" w:space="0" w:color="auto"/>
        <w:right w:val="none" w:sz="0" w:space="0" w:color="auto"/>
      </w:divBdr>
    </w:div>
    <w:div w:id="539512523">
      <w:bodyDiv w:val="1"/>
      <w:marLeft w:val="0"/>
      <w:marRight w:val="0"/>
      <w:marTop w:val="0"/>
      <w:marBottom w:val="0"/>
      <w:divBdr>
        <w:top w:val="none" w:sz="0" w:space="0" w:color="auto"/>
        <w:left w:val="none" w:sz="0" w:space="0" w:color="auto"/>
        <w:bottom w:val="none" w:sz="0" w:space="0" w:color="auto"/>
        <w:right w:val="none" w:sz="0" w:space="0" w:color="auto"/>
      </w:divBdr>
    </w:div>
    <w:div w:id="543298465">
      <w:bodyDiv w:val="1"/>
      <w:marLeft w:val="0"/>
      <w:marRight w:val="0"/>
      <w:marTop w:val="0"/>
      <w:marBottom w:val="0"/>
      <w:divBdr>
        <w:top w:val="none" w:sz="0" w:space="0" w:color="auto"/>
        <w:left w:val="none" w:sz="0" w:space="0" w:color="auto"/>
        <w:bottom w:val="none" w:sz="0" w:space="0" w:color="auto"/>
        <w:right w:val="none" w:sz="0" w:space="0" w:color="auto"/>
      </w:divBdr>
    </w:div>
    <w:div w:id="543907123">
      <w:bodyDiv w:val="1"/>
      <w:marLeft w:val="0"/>
      <w:marRight w:val="0"/>
      <w:marTop w:val="0"/>
      <w:marBottom w:val="0"/>
      <w:divBdr>
        <w:top w:val="none" w:sz="0" w:space="0" w:color="auto"/>
        <w:left w:val="none" w:sz="0" w:space="0" w:color="auto"/>
        <w:bottom w:val="none" w:sz="0" w:space="0" w:color="auto"/>
        <w:right w:val="none" w:sz="0" w:space="0" w:color="auto"/>
      </w:divBdr>
    </w:div>
    <w:div w:id="544610090">
      <w:bodyDiv w:val="1"/>
      <w:marLeft w:val="0"/>
      <w:marRight w:val="0"/>
      <w:marTop w:val="0"/>
      <w:marBottom w:val="0"/>
      <w:divBdr>
        <w:top w:val="none" w:sz="0" w:space="0" w:color="auto"/>
        <w:left w:val="none" w:sz="0" w:space="0" w:color="auto"/>
        <w:bottom w:val="none" w:sz="0" w:space="0" w:color="auto"/>
        <w:right w:val="none" w:sz="0" w:space="0" w:color="auto"/>
      </w:divBdr>
    </w:div>
    <w:div w:id="550846689">
      <w:bodyDiv w:val="1"/>
      <w:marLeft w:val="0"/>
      <w:marRight w:val="0"/>
      <w:marTop w:val="0"/>
      <w:marBottom w:val="0"/>
      <w:divBdr>
        <w:top w:val="none" w:sz="0" w:space="0" w:color="auto"/>
        <w:left w:val="none" w:sz="0" w:space="0" w:color="auto"/>
        <w:bottom w:val="none" w:sz="0" w:space="0" w:color="auto"/>
        <w:right w:val="none" w:sz="0" w:space="0" w:color="auto"/>
      </w:divBdr>
    </w:div>
    <w:div w:id="554774238">
      <w:bodyDiv w:val="1"/>
      <w:marLeft w:val="0"/>
      <w:marRight w:val="0"/>
      <w:marTop w:val="0"/>
      <w:marBottom w:val="0"/>
      <w:divBdr>
        <w:top w:val="none" w:sz="0" w:space="0" w:color="auto"/>
        <w:left w:val="none" w:sz="0" w:space="0" w:color="auto"/>
        <w:bottom w:val="none" w:sz="0" w:space="0" w:color="auto"/>
        <w:right w:val="none" w:sz="0" w:space="0" w:color="auto"/>
      </w:divBdr>
    </w:div>
    <w:div w:id="557133606">
      <w:bodyDiv w:val="1"/>
      <w:marLeft w:val="0"/>
      <w:marRight w:val="0"/>
      <w:marTop w:val="0"/>
      <w:marBottom w:val="0"/>
      <w:divBdr>
        <w:top w:val="none" w:sz="0" w:space="0" w:color="auto"/>
        <w:left w:val="none" w:sz="0" w:space="0" w:color="auto"/>
        <w:bottom w:val="none" w:sz="0" w:space="0" w:color="auto"/>
        <w:right w:val="none" w:sz="0" w:space="0" w:color="auto"/>
      </w:divBdr>
    </w:div>
    <w:div w:id="561403735">
      <w:bodyDiv w:val="1"/>
      <w:marLeft w:val="0"/>
      <w:marRight w:val="0"/>
      <w:marTop w:val="0"/>
      <w:marBottom w:val="0"/>
      <w:divBdr>
        <w:top w:val="none" w:sz="0" w:space="0" w:color="auto"/>
        <w:left w:val="none" w:sz="0" w:space="0" w:color="auto"/>
        <w:bottom w:val="none" w:sz="0" w:space="0" w:color="auto"/>
        <w:right w:val="none" w:sz="0" w:space="0" w:color="auto"/>
      </w:divBdr>
    </w:div>
    <w:div w:id="563031642">
      <w:bodyDiv w:val="1"/>
      <w:marLeft w:val="0"/>
      <w:marRight w:val="0"/>
      <w:marTop w:val="0"/>
      <w:marBottom w:val="0"/>
      <w:divBdr>
        <w:top w:val="none" w:sz="0" w:space="0" w:color="auto"/>
        <w:left w:val="none" w:sz="0" w:space="0" w:color="auto"/>
        <w:bottom w:val="none" w:sz="0" w:space="0" w:color="auto"/>
        <w:right w:val="none" w:sz="0" w:space="0" w:color="auto"/>
      </w:divBdr>
    </w:div>
    <w:div w:id="565382134">
      <w:bodyDiv w:val="1"/>
      <w:marLeft w:val="0"/>
      <w:marRight w:val="0"/>
      <w:marTop w:val="0"/>
      <w:marBottom w:val="0"/>
      <w:divBdr>
        <w:top w:val="none" w:sz="0" w:space="0" w:color="auto"/>
        <w:left w:val="none" w:sz="0" w:space="0" w:color="auto"/>
        <w:bottom w:val="none" w:sz="0" w:space="0" w:color="auto"/>
        <w:right w:val="none" w:sz="0" w:space="0" w:color="auto"/>
      </w:divBdr>
    </w:div>
    <w:div w:id="568226262">
      <w:bodyDiv w:val="1"/>
      <w:marLeft w:val="0"/>
      <w:marRight w:val="0"/>
      <w:marTop w:val="0"/>
      <w:marBottom w:val="0"/>
      <w:divBdr>
        <w:top w:val="none" w:sz="0" w:space="0" w:color="auto"/>
        <w:left w:val="none" w:sz="0" w:space="0" w:color="auto"/>
        <w:bottom w:val="none" w:sz="0" w:space="0" w:color="auto"/>
        <w:right w:val="none" w:sz="0" w:space="0" w:color="auto"/>
      </w:divBdr>
    </w:div>
    <w:div w:id="569192484">
      <w:bodyDiv w:val="1"/>
      <w:marLeft w:val="0"/>
      <w:marRight w:val="0"/>
      <w:marTop w:val="0"/>
      <w:marBottom w:val="0"/>
      <w:divBdr>
        <w:top w:val="none" w:sz="0" w:space="0" w:color="auto"/>
        <w:left w:val="none" w:sz="0" w:space="0" w:color="auto"/>
        <w:bottom w:val="none" w:sz="0" w:space="0" w:color="auto"/>
        <w:right w:val="none" w:sz="0" w:space="0" w:color="auto"/>
      </w:divBdr>
    </w:div>
    <w:div w:id="570966503">
      <w:bodyDiv w:val="1"/>
      <w:marLeft w:val="0"/>
      <w:marRight w:val="0"/>
      <w:marTop w:val="0"/>
      <w:marBottom w:val="0"/>
      <w:divBdr>
        <w:top w:val="none" w:sz="0" w:space="0" w:color="auto"/>
        <w:left w:val="none" w:sz="0" w:space="0" w:color="auto"/>
        <w:bottom w:val="none" w:sz="0" w:space="0" w:color="auto"/>
        <w:right w:val="none" w:sz="0" w:space="0" w:color="auto"/>
      </w:divBdr>
    </w:div>
    <w:div w:id="573904441">
      <w:bodyDiv w:val="1"/>
      <w:marLeft w:val="0"/>
      <w:marRight w:val="0"/>
      <w:marTop w:val="0"/>
      <w:marBottom w:val="0"/>
      <w:divBdr>
        <w:top w:val="none" w:sz="0" w:space="0" w:color="auto"/>
        <w:left w:val="none" w:sz="0" w:space="0" w:color="auto"/>
        <w:bottom w:val="none" w:sz="0" w:space="0" w:color="auto"/>
        <w:right w:val="none" w:sz="0" w:space="0" w:color="auto"/>
      </w:divBdr>
    </w:div>
    <w:div w:id="574438114">
      <w:bodyDiv w:val="1"/>
      <w:marLeft w:val="0"/>
      <w:marRight w:val="0"/>
      <w:marTop w:val="0"/>
      <w:marBottom w:val="0"/>
      <w:divBdr>
        <w:top w:val="none" w:sz="0" w:space="0" w:color="auto"/>
        <w:left w:val="none" w:sz="0" w:space="0" w:color="auto"/>
        <w:bottom w:val="none" w:sz="0" w:space="0" w:color="auto"/>
        <w:right w:val="none" w:sz="0" w:space="0" w:color="auto"/>
      </w:divBdr>
    </w:div>
    <w:div w:id="577137624">
      <w:bodyDiv w:val="1"/>
      <w:marLeft w:val="0"/>
      <w:marRight w:val="0"/>
      <w:marTop w:val="0"/>
      <w:marBottom w:val="0"/>
      <w:divBdr>
        <w:top w:val="none" w:sz="0" w:space="0" w:color="auto"/>
        <w:left w:val="none" w:sz="0" w:space="0" w:color="auto"/>
        <w:bottom w:val="none" w:sz="0" w:space="0" w:color="auto"/>
        <w:right w:val="none" w:sz="0" w:space="0" w:color="auto"/>
      </w:divBdr>
    </w:div>
    <w:div w:id="583146438">
      <w:bodyDiv w:val="1"/>
      <w:marLeft w:val="0"/>
      <w:marRight w:val="0"/>
      <w:marTop w:val="0"/>
      <w:marBottom w:val="0"/>
      <w:divBdr>
        <w:top w:val="none" w:sz="0" w:space="0" w:color="auto"/>
        <w:left w:val="none" w:sz="0" w:space="0" w:color="auto"/>
        <w:bottom w:val="none" w:sz="0" w:space="0" w:color="auto"/>
        <w:right w:val="none" w:sz="0" w:space="0" w:color="auto"/>
      </w:divBdr>
    </w:div>
    <w:div w:id="587614325">
      <w:bodyDiv w:val="1"/>
      <w:marLeft w:val="0"/>
      <w:marRight w:val="0"/>
      <w:marTop w:val="0"/>
      <w:marBottom w:val="0"/>
      <w:divBdr>
        <w:top w:val="none" w:sz="0" w:space="0" w:color="auto"/>
        <w:left w:val="none" w:sz="0" w:space="0" w:color="auto"/>
        <w:bottom w:val="none" w:sz="0" w:space="0" w:color="auto"/>
        <w:right w:val="none" w:sz="0" w:space="0" w:color="auto"/>
      </w:divBdr>
    </w:div>
    <w:div w:id="590050123">
      <w:bodyDiv w:val="1"/>
      <w:marLeft w:val="0"/>
      <w:marRight w:val="0"/>
      <w:marTop w:val="0"/>
      <w:marBottom w:val="0"/>
      <w:divBdr>
        <w:top w:val="none" w:sz="0" w:space="0" w:color="auto"/>
        <w:left w:val="none" w:sz="0" w:space="0" w:color="auto"/>
        <w:bottom w:val="none" w:sz="0" w:space="0" w:color="auto"/>
        <w:right w:val="none" w:sz="0" w:space="0" w:color="auto"/>
      </w:divBdr>
    </w:div>
    <w:div w:id="591276720">
      <w:bodyDiv w:val="1"/>
      <w:marLeft w:val="0"/>
      <w:marRight w:val="0"/>
      <w:marTop w:val="0"/>
      <w:marBottom w:val="0"/>
      <w:divBdr>
        <w:top w:val="none" w:sz="0" w:space="0" w:color="auto"/>
        <w:left w:val="none" w:sz="0" w:space="0" w:color="auto"/>
        <w:bottom w:val="none" w:sz="0" w:space="0" w:color="auto"/>
        <w:right w:val="none" w:sz="0" w:space="0" w:color="auto"/>
      </w:divBdr>
    </w:div>
    <w:div w:id="592199918">
      <w:bodyDiv w:val="1"/>
      <w:marLeft w:val="0"/>
      <w:marRight w:val="0"/>
      <w:marTop w:val="0"/>
      <w:marBottom w:val="0"/>
      <w:divBdr>
        <w:top w:val="none" w:sz="0" w:space="0" w:color="auto"/>
        <w:left w:val="none" w:sz="0" w:space="0" w:color="auto"/>
        <w:bottom w:val="none" w:sz="0" w:space="0" w:color="auto"/>
        <w:right w:val="none" w:sz="0" w:space="0" w:color="auto"/>
      </w:divBdr>
    </w:div>
    <w:div w:id="595746755">
      <w:bodyDiv w:val="1"/>
      <w:marLeft w:val="0"/>
      <w:marRight w:val="0"/>
      <w:marTop w:val="0"/>
      <w:marBottom w:val="0"/>
      <w:divBdr>
        <w:top w:val="none" w:sz="0" w:space="0" w:color="auto"/>
        <w:left w:val="none" w:sz="0" w:space="0" w:color="auto"/>
        <w:bottom w:val="none" w:sz="0" w:space="0" w:color="auto"/>
        <w:right w:val="none" w:sz="0" w:space="0" w:color="auto"/>
      </w:divBdr>
    </w:div>
    <w:div w:id="598949196">
      <w:bodyDiv w:val="1"/>
      <w:marLeft w:val="0"/>
      <w:marRight w:val="0"/>
      <w:marTop w:val="0"/>
      <w:marBottom w:val="0"/>
      <w:divBdr>
        <w:top w:val="none" w:sz="0" w:space="0" w:color="auto"/>
        <w:left w:val="none" w:sz="0" w:space="0" w:color="auto"/>
        <w:bottom w:val="none" w:sz="0" w:space="0" w:color="auto"/>
        <w:right w:val="none" w:sz="0" w:space="0" w:color="auto"/>
      </w:divBdr>
    </w:div>
    <w:div w:id="602569454">
      <w:bodyDiv w:val="1"/>
      <w:marLeft w:val="0"/>
      <w:marRight w:val="0"/>
      <w:marTop w:val="0"/>
      <w:marBottom w:val="0"/>
      <w:divBdr>
        <w:top w:val="none" w:sz="0" w:space="0" w:color="auto"/>
        <w:left w:val="none" w:sz="0" w:space="0" w:color="auto"/>
        <w:bottom w:val="none" w:sz="0" w:space="0" w:color="auto"/>
        <w:right w:val="none" w:sz="0" w:space="0" w:color="auto"/>
      </w:divBdr>
    </w:div>
    <w:div w:id="608009914">
      <w:bodyDiv w:val="1"/>
      <w:marLeft w:val="0"/>
      <w:marRight w:val="0"/>
      <w:marTop w:val="0"/>
      <w:marBottom w:val="0"/>
      <w:divBdr>
        <w:top w:val="none" w:sz="0" w:space="0" w:color="auto"/>
        <w:left w:val="none" w:sz="0" w:space="0" w:color="auto"/>
        <w:bottom w:val="none" w:sz="0" w:space="0" w:color="auto"/>
        <w:right w:val="none" w:sz="0" w:space="0" w:color="auto"/>
      </w:divBdr>
    </w:div>
    <w:div w:id="611863728">
      <w:bodyDiv w:val="1"/>
      <w:marLeft w:val="0"/>
      <w:marRight w:val="0"/>
      <w:marTop w:val="0"/>
      <w:marBottom w:val="0"/>
      <w:divBdr>
        <w:top w:val="none" w:sz="0" w:space="0" w:color="auto"/>
        <w:left w:val="none" w:sz="0" w:space="0" w:color="auto"/>
        <w:bottom w:val="none" w:sz="0" w:space="0" w:color="auto"/>
        <w:right w:val="none" w:sz="0" w:space="0" w:color="auto"/>
      </w:divBdr>
    </w:div>
    <w:div w:id="615677149">
      <w:bodyDiv w:val="1"/>
      <w:marLeft w:val="0"/>
      <w:marRight w:val="0"/>
      <w:marTop w:val="0"/>
      <w:marBottom w:val="0"/>
      <w:divBdr>
        <w:top w:val="none" w:sz="0" w:space="0" w:color="auto"/>
        <w:left w:val="none" w:sz="0" w:space="0" w:color="auto"/>
        <w:bottom w:val="none" w:sz="0" w:space="0" w:color="auto"/>
        <w:right w:val="none" w:sz="0" w:space="0" w:color="auto"/>
      </w:divBdr>
    </w:div>
    <w:div w:id="616761878">
      <w:bodyDiv w:val="1"/>
      <w:marLeft w:val="0"/>
      <w:marRight w:val="0"/>
      <w:marTop w:val="0"/>
      <w:marBottom w:val="0"/>
      <w:divBdr>
        <w:top w:val="none" w:sz="0" w:space="0" w:color="auto"/>
        <w:left w:val="none" w:sz="0" w:space="0" w:color="auto"/>
        <w:bottom w:val="none" w:sz="0" w:space="0" w:color="auto"/>
        <w:right w:val="none" w:sz="0" w:space="0" w:color="auto"/>
      </w:divBdr>
    </w:div>
    <w:div w:id="616909747">
      <w:bodyDiv w:val="1"/>
      <w:marLeft w:val="0"/>
      <w:marRight w:val="0"/>
      <w:marTop w:val="0"/>
      <w:marBottom w:val="0"/>
      <w:divBdr>
        <w:top w:val="none" w:sz="0" w:space="0" w:color="auto"/>
        <w:left w:val="none" w:sz="0" w:space="0" w:color="auto"/>
        <w:bottom w:val="none" w:sz="0" w:space="0" w:color="auto"/>
        <w:right w:val="none" w:sz="0" w:space="0" w:color="auto"/>
      </w:divBdr>
    </w:div>
    <w:div w:id="620889995">
      <w:bodyDiv w:val="1"/>
      <w:marLeft w:val="0"/>
      <w:marRight w:val="0"/>
      <w:marTop w:val="0"/>
      <w:marBottom w:val="0"/>
      <w:divBdr>
        <w:top w:val="none" w:sz="0" w:space="0" w:color="auto"/>
        <w:left w:val="none" w:sz="0" w:space="0" w:color="auto"/>
        <w:bottom w:val="none" w:sz="0" w:space="0" w:color="auto"/>
        <w:right w:val="none" w:sz="0" w:space="0" w:color="auto"/>
      </w:divBdr>
    </w:div>
    <w:div w:id="622422273">
      <w:bodyDiv w:val="1"/>
      <w:marLeft w:val="0"/>
      <w:marRight w:val="0"/>
      <w:marTop w:val="0"/>
      <w:marBottom w:val="0"/>
      <w:divBdr>
        <w:top w:val="none" w:sz="0" w:space="0" w:color="auto"/>
        <w:left w:val="none" w:sz="0" w:space="0" w:color="auto"/>
        <w:bottom w:val="none" w:sz="0" w:space="0" w:color="auto"/>
        <w:right w:val="none" w:sz="0" w:space="0" w:color="auto"/>
      </w:divBdr>
    </w:div>
    <w:div w:id="624234842">
      <w:bodyDiv w:val="1"/>
      <w:marLeft w:val="0"/>
      <w:marRight w:val="0"/>
      <w:marTop w:val="0"/>
      <w:marBottom w:val="0"/>
      <w:divBdr>
        <w:top w:val="none" w:sz="0" w:space="0" w:color="auto"/>
        <w:left w:val="none" w:sz="0" w:space="0" w:color="auto"/>
        <w:bottom w:val="none" w:sz="0" w:space="0" w:color="auto"/>
        <w:right w:val="none" w:sz="0" w:space="0" w:color="auto"/>
      </w:divBdr>
    </w:div>
    <w:div w:id="624970434">
      <w:bodyDiv w:val="1"/>
      <w:marLeft w:val="0"/>
      <w:marRight w:val="0"/>
      <w:marTop w:val="0"/>
      <w:marBottom w:val="0"/>
      <w:divBdr>
        <w:top w:val="none" w:sz="0" w:space="0" w:color="auto"/>
        <w:left w:val="none" w:sz="0" w:space="0" w:color="auto"/>
        <w:bottom w:val="none" w:sz="0" w:space="0" w:color="auto"/>
        <w:right w:val="none" w:sz="0" w:space="0" w:color="auto"/>
      </w:divBdr>
    </w:div>
    <w:div w:id="625889445">
      <w:bodyDiv w:val="1"/>
      <w:marLeft w:val="0"/>
      <w:marRight w:val="0"/>
      <w:marTop w:val="0"/>
      <w:marBottom w:val="0"/>
      <w:divBdr>
        <w:top w:val="none" w:sz="0" w:space="0" w:color="auto"/>
        <w:left w:val="none" w:sz="0" w:space="0" w:color="auto"/>
        <w:bottom w:val="none" w:sz="0" w:space="0" w:color="auto"/>
        <w:right w:val="none" w:sz="0" w:space="0" w:color="auto"/>
      </w:divBdr>
    </w:div>
    <w:div w:id="627009364">
      <w:bodyDiv w:val="1"/>
      <w:marLeft w:val="0"/>
      <w:marRight w:val="0"/>
      <w:marTop w:val="0"/>
      <w:marBottom w:val="0"/>
      <w:divBdr>
        <w:top w:val="none" w:sz="0" w:space="0" w:color="auto"/>
        <w:left w:val="none" w:sz="0" w:space="0" w:color="auto"/>
        <w:bottom w:val="none" w:sz="0" w:space="0" w:color="auto"/>
        <w:right w:val="none" w:sz="0" w:space="0" w:color="auto"/>
      </w:divBdr>
    </w:div>
    <w:div w:id="632835610">
      <w:bodyDiv w:val="1"/>
      <w:marLeft w:val="0"/>
      <w:marRight w:val="0"/>
      <w:marTop w:val="0"/>
      <w:marBottom w:val="0"/>
      <w:divBdr>
        <w:top w:val="none" w:sz="0" w:space="0" w:color="auto"/>
        <w:left w:val="none" w:sz="0" w:space="0" w:color="auto"/>
        <w:bottom w:val="none" w:sz="0" w:space="0" w:color="auto"/>
        <w:right w:val="none" w:sz="0" w:space="0" w:color="auto"/>
      </w:divBdr>
    </w:div>
    <w:div w:id="634065918">
      <w:bodyDiv w:val="1"/>
      <w:marLeft w:val="0"/>
      <w:marRight w:val="0"/>
      <w:marTop w:val="0"/>
      <w:marBottom w:val="0"/>
      <w:divBdr>
        <w:top w:val="none" w:sz="0" w:space="0" w:color="auto"/>
        <w:left w:val="none" w:sz="0" w:space="0" w:color="auto"/>
        <w:bottom w:val="none" w:sz="0" w:space="0" w:color="auto"/>
        <w:right w:val="none" w:sz="0" w:space="0" w:color="auto"/>
      </w:divBdr>
    </w:div>
    <w:div w:id="637108064">
      <w:bodyDiv w:val="1"/>
      <w:marLeft w:val="0"/>
      <w:marRight w:val="0"/>
      <w:marTop w:val="0"/>
      <w:marBottom w:val="0"/>
      <w:divBdr>
        <w:top w:val="none" w:sz="0" w:space="0" w:color="auto"/>
        <w:left w:val="none" w:sz="0" w:space="0" w:color="auto"/>
        <w:bottom w:val="none" w:sz="0" w:space="0" w:color="auto"/>
        <w:right w:val="none" w:sz="0" w:space="0" w:color="auto"/>
      </w:divBdr>
    </w:div>
    <w:div w:id="644511203">
      <w:bodyDiv w:val="1"/>
      <w:marLeft w:val="0"/>
      <w:marRight w:val="0"/>
      <w:marTop w:val="0"/>
      <w:marBottom w:val="0"/>
      <w:divBdr>
        <w:top w:val="none" w:sz="0" w:space="0" w:color="auto"/>
        <w:left w:val="none" w:sz="0" w:space="0" w:color="auto"/>
        <w:bottom w:val="none" w:sz="0" w:space="0" w:color="auto"/>
        <w:right w:val="none" w:sz="0" w:space="0" w:color="auto"/>
      </w:divBdr>
    </w:div>
    <w:div w:id="644743197">
      <w:bodyDiv w:val="1"/>
      <w:marLeft w:val="0"/>
      <w:marRight w:val="0"/>
      <w:marTop w:val="0"/>
      <w:marBottom w:val="0"/>
      <w:divBdr>
        <w:top w:val="none" w:sz="0" w:space="0" w:color="auto"/>
        <w:left w:val="none" w:sz="0" w:space="0" w:color="auto"/>
        <w:bottom w:val="none" w:sz="0" w:space="0" w:color="auto"/>
        <w:right w:val="none" w:sz="0" w:space="0" w:color="auto"/>
      </w:divBdr>
    </w:div>
    <w:div w:id="645083469">
      <w:bodyDiv w:val="1"/>
      <w:marLeft w:val="0"/>
      <w:marRight w:val="0"/>
      <w:marTop w:val="0"/>
      <w:marBottom w:val="0"/>
      <w:divBdr>
        <w:top w:val="none" w:sz="0" w:space="0" w:color="auto"/>
        <w:left w:val="none" w:sz="0" w:space="0" w:color="auto"/>
        <w:bottom w:val="none" w:sz="0" w:space="0" w:color="auto"/>
        <w:right w:val="none" w:sz="0" w:space="0" w:color="auto"/>
      </w:divBdr>
    </w:div>
    <w:div w:id="648679090">
      <w:bodyDiv w:val="1"/>
      <w:marLeft w:val="0"/>
      <w:marRight w:val="0"/>
      <w:marTop w:val="0"/>
      <w:marBottom w:val="0"/>
      <w:divBdr>
        <w:top w:val="none" w:sz="0" w:space="0" w:color="auto"/>
        <w:left w:val="none" w:sz="0" w:space="0" w:color="auto"/>
        <w:bottom w:val="none" w:sz="0" w:space="0" w:color="auto"/>
        <w:right w:val="none" w:sz="0" w:space="0" w:color="auto"/>
      </w:divBdr>
    </w:div>
    <w:div w:id="651064035">
      <w:bodyDiv w:val="1"/>
      <w:marLeft w:val="0"/>
      <w:marRight w:val="0"/>
      <w:marTop w:val="0"/>
      <w:marBottom w:val="0"/>
      <w:divBdr>
        <w:top w:val="none" w:sz="0" w:space="0" w:color="auto"/>
        <w:left w:val="none" w:sz="0" w:space="0" w:color="auto"/>
        <w:bottom w:val="none" w:sz="0" w:space="0" w:color="auto"/>
        <w:right w:val="none" w:sz="0" w:space="0" w:color="auto"/>
      </w:divBdr>
    </w:div>
    <w:div w:id="652101121">
      <w:bodyDiv w:val="1"/>
      <w:marLeft w:val="0"/>
      <w:marRight w:val="0"/>
      <w:marTop w:val="0"/>
      <w:marBottom w:val="0"/>
      <w:divBdr>
        <w:top w:val="none" w:sz="0" w:space="0" w:color="auto"/>
        <w:left w:val="none" w:sz="0" w:space="0" w:color="auto"/>
        <w:bottom w:val="none" w:sz="0" w:space="0" w:color="auto"/>
        <w:right w:val="none" w:sz="0" w:space="0" w:color="auto"/>
      </w:divBdr>
    </w:div>
    <w:div w:id="671567109">
      <w:bodyDiv w:val="1"/>
      <w:marLeft w:val="0"/>
      <w:marRight w:val="0"/>
      <w:marTop w:val="0"/>
      <w:marBottom w:val="0"/>
      <w:divBdr>
        <w:top w:val="none" w:sz="0" w:space="0" w:color="auto"/>
        <w:left w:val="none" w:sz="0" w:space="0" w:color="auto"/>
        <w:bottom w:val="none" w:sz="0" w:space="0" w:color="auto"/>
        <w:right w:val="none" w:sz="0" w:space="0" w:color="auto"/>
      </w:divBdr>
    </w:div>
    <w:div w:id="675111661">
      <w:bodyDiv w:val="1"/>
      <w:marLeft w:val="0"/>
      <w:marRight w:val="0"/>
      <w:marTop w:val="0"/>
      <w:marBottom w:val="0"/>
      <w:divBdr>
        <w:top w:val="none" w:sz="0" w:space="0" w:color="auto"/>
        <w:left w:val="none" w:sz="0" w:space="0" w:color="auto"/>
        <w:bottom w:val="none" w:sz="0" w:space="0" w:color="auto"/>
        <w:right w:val="none" w:sz="0" w:space="0" w:color="auto"/>
      </w:divBdr>
    </w:div>
    <w:div w:id="678579070">
      <w:bodyDiv w:val="1"/>
      <w:marLeft w:val="0"/>
      <w:marRight w:val="0"/>
      <w:marTop w:val="0"/>
      <w:marBottom w:val="0"/>
      <w:divBdr>
        <w:top w:val="none" w:sz="0" w:space="0" w:color="auto"/>
        <w:left w:val="none" w:sz="0" w:space="0" w:color="auto"/>
        <w:bottom w:val="none" w:sz="0" w:space="0" w:color="auto"/>
        <w:right w:val="none" w:sz="0" w:space="0" w:color="auto"/>
      </w:divBdr>
    </w:div>
    <w:div w:id="681009092">
      <w:bodyDiv w:val="1"/>
      <w:marLeft w:val="0"/>
      <w:marRight w:val="0"/>
      <w:marTop w:val="0"/>
      <w:marBottom w:val="0"/>
      <w:divBdr>
        <w:top w:val="none" w:sz="0" w:space="0" w:color="auto"/>
        <w:left w:val="none" w:sz="0" w:space="0" w:color="auto"/>
        <w:bottom w:val="none" w:sz="0" w:space="0" w:color="auto"/>
        <w:right w:val="none" w:sz="0" w:space="0" w:color="auto"/>
      </w:divBdr>
    </w:div>
    <w:div w:id="681513797">
      <w:bodyDiv w:val="1"/>
      <w:marLeft w:val="0"/>
      <w:marRight w:val="0"/>
      <w:marTop w:val="0"/>
      <w:marBottom w:val="0"/>
      <w:divBdr>
        <w:top w:val="none" w:sz="0" w:space="0" w:color="auto"/>
        <w:left w:val="none" w:sz="0" w:space="0" w:color="auto"/>
        <w:bottom w:val="none" w:sz="0" w:space="0" w:color="auto"/>
        <w:right w:val="none" w:sz="0" w:space="0" w:color="auto"/>
      </w:divBdr>
    </w:div>
    <w:div w:id="682820805">
      <w:bodyDiv w:val="1"/>
      <w:marLeft w:val="0"/>
      <w:marRight w:val="0"/>
      <w:marTop w:val="0"/>
      <w:marBottom w:val="0"/>
      <w:divBdr>
        <w:top w:val="none" w:sz="0" w:space="0" w:color="auto"/>
        <w:left w:val="none" w:sz="0" w:space="0" w:color="auto"/>
        <w:bottom w:val="none" w:sz="0" w:space="0" w:color="auto"/>
        <w:right w:val="none" w:sz="0" w:space="0" w:color="auto"/>
      </w:divBdr>
    </w:div>
    <w:div w:id="686642583">
      <w:bodyDiv w:val="1"/>
      <w:marLeft w:val="0"/>
      <w:marRight w:val="0"/>
      <w:marTop w:val="0"/>
      <w:marBottom w:val="0"/>
      <w:divBdr>
        <w:top w:val="none" w:sz="0" w:space="0" w:color="auto"/>
        <w:left w:val="none" w:sz="0" w:space="0" w:color="auto"/>
        <w:bottom w:val="none" w:sz="0" w:space="0" w:color="auto"/>
        <w:right w:val="none" w:sz="0" w:space="0" w:color="auto"/>
      </w:divBdr>
    </w:div>
    <w:div w:id="691415806">
      <w:bodyDiv w:val="1"/>
      <w:marLeft w:val="0"/>
      <w:marRight w:val="0"/>
      <w:marTop w:val="0"/>
      <w:marBottom w:val="0"/>
      <w:divBdr>
        <w:top w:val="none" w:sz="0" w:space="0" w:color="auto"/>
        <w:left w:val="none" w:sz="0" w:space="0" w:color="auto"/>
        <w:bottom w:val="none" w:sz="0" w:space="0" w:color="auto"/>
        <w:right w:val="none" w:sz="0" w:space="0" w:color="auto"/>
      </w:divBdr>
    </w:div>
    <w:div w:id="694619315">
      <w:bodyDiv w:val="1"/>
      <w:marLeft w:val="0"/>
      <w:marRight w:val="0"/>
      <w:marTop w:val="0"/>
      <w:marBottom w:val="0"/>
      <w:divBdr>
        <w:top w:val="none" w:sz="0" w:space="0" w:color="auto"/>
        <w:left w:val="none" w:sz="0" w:space="0" w:color="auto"/>
        <w:bottom w:val="none" w:sz="0" w:space="0" w:color="auto"/>
        <w:right w:val="none" w:sz="0" w:space="0" w:color="auto"/>
      </w:divBdr>
    </w:div>
    <w:div w:id="700284467">
      <w:bodyDiv w:val="1"/>
      <w:marLeft w:val="0"/>
      <w:marRight w:val="0"/>
      <w:marTop w:val="0"/>
      <w:marBottom w:val="0"/>
      <w:divBdr>
        <w:top w:val="none" w:sz="0" w:space="0" w:color="auto"/>
        <w:left w:val="none" w:sz="0" w:space="0" w:color="auto"/>
        <w:bottom w:val="none" w:sz="0" w:space="0" w:color="auto"/>
        <w:right w:val="none" w:sz="0" w:space="0" w:color="auto"/>
      </w:divBdr>
    </w:div>
    <w:div w:id="703946687">
      <w:bodyDiv w:val="1"/>
      <w:marLeft w:val="0"/>
      <w:marRight w:val="0"/>
      <w:marTop w:val="0"/>
      <w:marBottom w:val="0"/>
      <w:divBdr>
        <w:top w:val="none" w:sz="0" w:space="0" w:color="auto"/>
        <w:left w:val="none" w:sz="0" w:space="0" w:color="auto"/>
        <w:bottom w:val="none" w:sz="0" w:space="0" w:color="auto"/>
        <w:right w:val="none" w:sz="0" w:space="0" w:color="auto"/>
      </w:divBdr>
    </w:div>
    <w:div w:id="706104433">
      <w:bodyDiv w:val="1"/>
      <w:marLeft w:val="0"/>
      <w:marRight w:val="0"/>
      <w:marTop w:val="0"/>
      <w:marBottom w:val="0"/>
      <w:divBdr>
        <w:top w:val="none" w:sz="0" w:space="0" w:color="auto"/>
        <w:left w:val="none" w:sz="0" w:space="0" w:color="auto"/>
        <w:bottom w:val="none" w:sz="0" w:space="0" w:color="auto"/>
        <w:right w:val="none" w:sz="0" w:space="0" w:color="auto"/>
      </w:divBdr>
    </w:div>
    <w:div w:id="710308349">
      <w:bodyDiv w:val="1"/>
      <w:marLeft w:val="0"/>
      <w:marRight w:val="0"/>
      <w:marTop w:val="0"/>
      <w:marBottom w:val="0"/>
      <w:divBdr>
        <w:top w:val="none" w:sz="0" w:space="0" w:color="auto"/>
        <w:left w:val="none" w:sz="0" w:space="0" w:color="auto"/>
        <w:bottom w:val="none" w:sz="0" w:space="0" w:color="auto"/>
        <w:right w:val="none" w:sz="0" w:space="0" w:color="auto"/>
      </w:divBdr>
    </w:div>
    <w:div w:id="711922790">
      <w:bodyDiv w:val="1"/>
      <w:marLeft w:val="0"/>
      <w:marRight w:val="0"/>
      <w:marTop w:val="0"/>
      <w:marBottom w:val="0"/>
      <w:divBdr>
        <w:top w:val="none" w:sz="0" w:space="0" w:color="auto"/>
        <w:left w:val="none" w:sz="0" w:space="0" w:color="auto"/>
        <w:bottom w:val="none" w:sz="0" w:space="0" w:color="auto"/>
        <w:right w:val="none" w:sz="0" w:space="0" w:color="auto"/>
      </w:divBdr>
    </w:div>
    <w:div w:id="713195456">
      <w:bodyDiv w:val="1"/>
      <w:marLeft w:val="0"/>
      <w:marRight w:val="0"/>
      <w:marTop w:val="0"/>
      <w:marBottom w:val="0"/>
      <w:divBdr>
        <w:top w:val="none" w:sz="0" w:space="0" w:color="auto"/>
        <w:left w:val="none" w:sz="0" w:space="0" w:color="auto"/>
        <w:bottom w:val="none" w:sz="0" w:space="0" w:color="auto"/>
        <w:right w:val="none" w:sz="0" w:space="0" w:color="auto"/>
      </w:divBdr>
    </w:div>
    <w:div w:id="726732644">
      <w:bodyDiv w:val="1"/>
      <w:marLeft w:val="0"/>
      <w:marRight w:val="0"/>
      <w:marTop w:val="0"/>
      <w:marBottom w:val="0"/>
      <w:divBdr>
        <w:top w:val="none" w:sz="0" w:space="0" w:color="auto"/>
        <w:left w:val="none" w:sz="0" w:space="0" w:color="auto"/>
        <w:bottom w:val="none" w:sz="0" w:space="0" w:color="auto"/>
        <w:right w:val="none" w:sz="0" w:space="0" w:color="auto"/>
      </w:divBdr>
    </w:div>
    <w:div w:id="726994125">
      <w:bodyDiv w:val="1"/>
      <w:marLeft w:val="0"/>
      <w:marRight w:val="0"/>
      <w:marTop w:val="0"/>
      <w:marBottom w:val="0"/>
      <w:divBdr>
        <w:top w:val="none" w:sz="0" w:space="0" w:color="auto"/>
        <w:left w:val="none" w:sz="0" w:space="0" w:color="auto"/>
        <w:bottom w:val="none" w:sz="0" w:space="0" w:color="auto"/>
        <w:right w:val="none" w:sz="0" w:space="0" w:color="auto"/>
      </w:divBdr>
    </w:div>
    <w:div w:id="729959807">
      <w:bodyDiv w:val="1"/>
      <w:marLeft w:val="0"/>
      <w:marRight w:val="0"/>
      <w:marTop w:val="0"/>
      <w:marBottom w:val="0"/>
      <w:divBdr>
        <w:top w:val="none" w:sz="0" w:space="0" w:color="auto"/>
        <w:left w:val="none" w:sz="0" w:space="0" w:color="auto"/>
        <w:bottom w:val="none" w:sz="0" w:space="0" w:color="auto"/>
        <w:right w:val="none" w:sz="0" w:space="0" w:color="auto"/>
      </w:divBdr>
    </w:div>
    <w:div w:id="730227245">
      <w:bodyDiv w:val="1"/>
      <w:marLeft w:val="0"/>
      <w:marRight w:val="0"/>
      <w:marTop w:val="0"/>
      <w:marBottom w:val="0"/>
      <w:divBdr>
        <w:top w:val="none" w:sz="0" w:space="0" w:color="auto"/>
        <w:left w:val="none" w:sz="0" w:space="0" w:color="auto"/>
        <w:bottom w:val="none" w:sz="0" w:space="0" w:color="auto"/>
        <w:right w:val="none" w:sz="0" w:space="0" w:color="auto"/>
      </w:divBdr>
    </w:div>
    <w:div w:id="730808497">
      <w:bodyDiv w:val="1"/>
      <w:marLeft w:val="0"/>
      <w:marRight w:val="0"/>
      <w:marTop w:val="0"/>
      <w:marBottom w:val="0"/>
      <w:divBdr>
        <w:top w:val="none" w:sz="0" w:space="0" w:color="auto"/>
        <w:left w:val="none" w:sz="0" w:space="0" w:color="auto"/>
        <w:bottom w:val="none" w:sz="0" w:space="0" w:color="auto"/>
        <w:right w:val="none" w:sz="0" w:space="0" w:color="auto"/>
      </w:divBdr>
    </w:div>
    <w:div w:id="736317439">
      <w:bodyDiv w:val="1"/>
      <w:marLeft w:val="0"/>
      <w:marRight w:val="0"/>
      <w:marTop w:val="0"/>
      <w:marBottom w:val="0"/>
      <w:divBdr>
        <w:top w:val="none" w:sz="0" w:space="0" w:color="auto"/>
        <w:left w:val="none" w:sz="0" w:space="0" w:color="auto"/>
        <w:bottom w:val="none" w:sz="0" w:space="0" w:color="auto"/>
        <w:right w:val="none" w:sz="0" w:space="0" w:color="auto"/>
      </w:divBdr>
    </w:div>
    <w:div w:id="743140349">
      <w:bodyDiv w:val="1"/>
      <w:marLeft w:val="0"/>
      <w:marRight w:val="0"/>
      <w:marTop w:val="0"/>
      <w:marBottom w:val="0"/>
      <w:divBdr>
        <w:top w:val="none" w:sz="0" w:space="0" w:color="auto"/>
        <w:left w:val="none" w:sz="0" w:space="0" w:color="auto"/>
        <w:bottom w:val="none" w:sz="0" w:space="0" w:color="auto"/>
        <w:right w:val="none" w:sz="0" w:space="0" w:color="auto"/>
      </w:divBdr>
    </w:div>
    <w:div w:id="743260777">
      <w:bodyDiv w:val="1"/>
      <w:marLeft w:val="0"/>
      <w:marRight w:val="0"/>
      <w:marTop w:val="0"/>
      <w:marBottom w:val="0"/>
      <w:divBdr>
        <w:top w:val="none" w:sz="0" w:space="0" w:color="auto"/>
        <w:left w:val="none" w:sz="0" w:space="0" w:color="auto"/>
        <w:bottom w:val="none" w:sz="0" w:space="0" w:color="auto"/>
        <w:right w:val="none" w:sz="0" w:space="0" w:color="auto"/>
      </w:divBdr>
    </w:div>
    <w:div w:id="743532114">
      <w:bodyDiv w:val="1"/>
      <w:marLeft w:val="0"/>
      <w:marRight w:val="0"/>
      <w:marTop w:val="0"/>
      <w:marBottom w:val="0"/>
      <w:divBdr>
        <w:top w:val="none" w:sz="0" w:space="0" w:color="auto"/>
        <w:left w:val="none" w:sz="0" w:space="0" w:color="auto"/>
        <w:bottom w:val="none" w:sz="0" w:space="0" w:color="auto"/>
        <w:right w:val="none" w:sz="0" w:space="0" w:color="auto"/>
      </w:divBdr>
    </w:div>
    <w:div w:id="744299566">
      <w:bodyDiv w:val="1"/>
      <w:marLeft w:val="0"/>
      <w:marRight w:val="0"/>
      <w:marTop w:val="0"/>
      <w:marBottom w:val="0"/>
      <w:divBdr>
        <w:top w:val="none" w:sz="0" w:space="0" w:color="auto"/>
        <w:left w:val="none" w:sz="0" w:space="0" w:color="auto"/>
        <w:bottom w:val="none" w:sz="0" w:space="0" w:color="auto"/>
        <w:right w:val="none" w:sz="0" w:space="0" w:color="auto"/>
      </w:divBdr>
    </w:div>
    <w:div w:id="745609826">
      <w:bodyDiv w:val="1"/>
      <w:marLeft w:val="0"/>
      <w:marRight w:val="0"/>
      <w:marTop w:val="0"/>
      <w:marBottom w:val="0"/>
      <w:divBdr>
        <w:top w:val="none" w:sz="0" w:space="0" w:color="auto"/>
        <w:left w:val="none" w:sz="0" w:space="0" w:color="auto"/>
        <w:bottom w:val="none" w:sz="0" w:space="0" w:color="auto"/>
        <w:right w:val="none" w:sz="0" w:space="0" w:color="auto"/>
      </w:divBdr>
    </w:div>
    <w:div w:id="750350954">
      <w:bodyDiv w:val="1"/>
      <w:marLeft w:val="0"/>
      <w:marRight w:val="0"/>
      <w:marTop w:val="0"/>
      <w:marBottom w:val="0"/>
      <w:divBdr>
        <w:top w:val="none" w:sz="0" w:space="0" w:color="auto"/>
        <w:left w:val="none" w:sz="0" w:space="0" w:color="auto"/>
        <w:bottom w:val="none" w:sz="0" w:space="0" w:color="auto"/>
        <w:right w:val="none" w:sz="0" w:space="0" w:color="auto"/>
      </w:divBdr>
    </w:div>
    <w:div w:id="751006818">
      <w:bodyDiv w:val="1"/>
      <w:marLeft w:val="0"/>
      <w:marRight w:val="0"/>
      <w:marTop w:val="0"/>
      <w:marBottom w:val="0"/>
      <w:divBdr>
        <w:top w:val="none" w:sz="0" w:space="0" w:color="auto"/>
        <w:left w:val="none" w:sz="0" w:space="0" w:color="auto"/>
        <w:bottom w:val="none" w:sz="0" w:space="0" w:color="auto"/>
        <w:right w:val="none" w:sz="0" w:space="0" w:color="auto"/>
      </w:divBdr>
    </w:div>
    <w:div w:id="752241711">
      <w:bodyDiv w:val="1"/>
      <w:marLeft w:val="0"/>
      <w:marRight w:val="0"/>
      <w:marTop w:val="0"/>
      <w:marBottom w:val="0"/>
      <w:divBdr>
        <w:top w:val="none" w:sz="0" w:space="0" w:color="auto"/>
        <w:left w:val="none" w:sz="0" w:space="0" w:color="auto"/>
        <w:bottom w:val="none" w:sz="0" w:space="0" w:color="auto"/>
        <w:right w:val="none" w:sz="0" w:space="0" w:color="auto"/>
      </w:divBdr>
    </w:div>
    <w:div w:id="753552715">
      <w:bodyDiv w:val="1"/>
      <w:marLeft w:val="0"/>
      <w:marRight w:val="0"/>
      <w:marTop w:val="0"/>
      <w:marBottom w:val="0"/>
      <w:divBdr>
        <w:top w:val="none" w:sz="0" w:space="0" w:color="auto"/>
        <w:left w:val="none" w:sz="0" w:space="0" w:color="auto"/>
        <w:bottom w:val="none" w:sz="0" w:space="0" w:color="auto"/>
        <w:right w:val="none" w:sz="0" w:space="0" w:color="auto"/>
      </w:divBdr>
    </w:div>
    <w:div w:id="765416950">
      <w:bodyDiv w:val="1"/>
      <w:marLeft w:val="0"/>
      <w:marRight w:val="0"/>
      <w:marTop w:val="0"/>
      <w:marBottom w:val="0"/>
      <w:divBdr>
        <w:top w:val="none" w:sz="0" w:space="0" w:color="auto"/>
        <w:left w:val="none" w:sz="0" w:space="0" w:color="auto"/>
        <w:bottom w:val="none" w:sz="0" w:space="0" w:color="auto"/>
        <w:right w:val="none" w:sz="0" w:space="0" w:color="auto"/>
      </w:divBdr>
    </w:div>
    <w:div w:id="767510352">
      <w:bodyDiv w:val="1"/>
      <w:marLeft w:val="0"/>
      <w:marRight w:val="0"/>
      <w:marTop w:val="0"/>
      <w:marBottom w:val="0"/>
      <w:divBdr>
        <w:top w:val="none" w:sz="0" w:space="0" w:color="auto"/>
        <w:left w:val="none" w:sz="0" w:space="0" w:color="auto"/>
        <w:bottom w:val="none" w:sz="0" w:space="0" w:color="auto"/>
        <w:right w:val="none" w:sz="0" w:space="0" w:color="auto"/>
      </w:divBdr>
    </w:div>
    <w:div w:id="769159470">
      <w:bodyDiv w:val="1"/>
      <w:marLeft w:val="0"/>
      <w:marRight w:val="0"/>
      <w:marTop w:val="0"/>
      <w:marBottom w:val="0"/>
      <w:divBdr>
        <w:top w:val="none" w:sz="0" w:space="0" w:color="auto"/>
        <w:left w:val="none" w:sz="0" w:space="0" w:color="auto"/>
        <w:bottom w:val="none" w:sz="0" w:space="0" w:color="auto"/>
        <w:right w:val="none" w:sz="0" w:space="0" w:color="auto"/>
      </w:divBdr>
    </w:div>
    <w:div w:id="770129827">
      <w:bodyDiv w:val="1"/>
      <w:marLeft w:val="0"/>
      <w:marRight w:val="0"/>
      <w:marTop w:val="0"/>
      <w:marBottom w:val="0"/>
      <w:divBdr>
        <w:top w:val="none" w:sz="0" w:space="0" w:color="auto"/>
        <w:left w:val="none" w:sz="0" w:space="0" w:color="auto"/>
        <w:bottom w:val="none" w:sz="0" w:space="0" w:color="auto"/>
        <w:right w:val="none" w:sz="0" w:space="0" w:color="auto"/>
      </w:divBdr>
      <w:divsChild>
        <w:div w:id="1064718376">
          <w:marLeft w:val="547"/>
          <w:marRight w:val="0"/>
          <w:marTop w:val="154"/>
          <w:marBottom w:val="0"/>
          <w:divBdr>
            <w:top w:val="none" w:sz="0" w:space="0" w:color="auto"/>
            <w:left w:val="none" w:sz="0" w:space="0" w:color="auto"/>
            <w:bottom w:val="none" w:sz="0" w:space="0" w:color="auto"/>
            <w:right w:val="none" w:sz="0" w:space="0" w:color="auto"/>
          </w:divBdr>
        </w:div>
        <w:div w:id="2017610321">
          <w:marLeft w:val="547"/>
          <w:marRight w:val="0"/>
          <w:marTop w:val="154"/>
          <w:marBottom w:val="0"/>
          <w:divBdr>
            <w:top w:val="none" w:sz="0" w:space="0" w:color="auto"/>
            <w:left w:val="none" w:sz="0" w:space="0" w:color="auto"/>
            <w:bottom w:val="none" w:sz="0" w:space="0" w:color="auto"/>
            <w:right w:val="none" w:sz="0" w:space="0" w:color="auto"/>
          </w:divBdr>
        </w:div>
      </w:divsChild>
    </w:div>
    <w:div w:id="772897408">
      <w:bodyDiv w:val="1"/>
      <w:marLeft w:val="0"/>
      <w:marRight w:val="0"/>
      <w:marTop w:val="0"/>
      <w:marBottom w:val="0"/>
      <w:divBdr>
        <w:top w:val="none" w:sz="0" w:space="0" w:color="auto"/>
        <w:left w:val="none" w:sz="0" w:space="0" w:color="auto"/>
        <w:bottom w:val="none" w:sz="0" w:space="0" w:color="auto"/>
        <w:right w:val="none" w:sz="0" w:space="0" w:color="auto"/>
      </w:divBdr>
      <w:divsChild>
        <w:div w:id="497115017">
          <w:marLeft w:val="547"/>
          <w:marRight w:val="0"/>
          <w:marTop w:val="154"/>
          <w:marBottom w:val="0"/>
          <w:divBdr>
            <w:top w:val="none" w:sz="0" w:space="0" w:color="auto"/>
            <w:left w:val="none" w:sz="0" w:space="0" w:color="auto"/>
            <w:bottom w:val="none" w:sz="0" w:space="0" w:color="auto"/>
            <w:right w:val="none" w:sz="0" w:space="0" w:color="auto"/>
          </w:divBdr>
        </w:div>
      </w:divsChild>
    </w:div>
    <w:div w:id="773867161">
      <w:bodyDiv w:val="1"/>
      <w:marLeft w:val="0"/>
      <w:marRight w:val="0"/>
      <w:marTop w:val="0"/>
      <w:marBottom w:val="0"/>
      <w:divBdr>
        <w:top w:val="none" w:sz="0" w:space="0" w:color="auto"/>
        <w:left w:val="none" w:sz="0" w:space="0" w:color="auto"/>
        <w:bottom w:val="none" w:sz="0" w:space="0" w:color="auto"/>
        <w:right w:val="none" w:sz="0" w:space="0" w:color="auto"/>
      </w:divBdr>
    </w:div>
    <w:div w:id="781418368">
      <w:bodyDiv w:val="1"/>
      <w:marLeft w:val="0"/>
      <w:marRight w:val="0"/>
      <w:marTop w:val="0"/>
      <w:marBottom w:val="0"/>
      <w:divBdr>
        <w:top w:val="none" w:sz="0" w:space="0" w:color="auto"/>
        <w:left w:val="none" w:sz="0" w:space="0" w:color="auto"/>
        <w:bottom w:val="none" w:sz="0" w:space="0" w:color="auto"/>
        <w:right w:val="none" w:sz="0" w:space="0" w:color="auto"/>
      </w:divBdr>
    </w:div>
    <w:div w:id="786704459">
      <w:bodyDiv w:val="1"/>
      <w:marLeft w:val="0"/>
      <w:marRight w:val="0"/>
      <w:marTop w:val="0"/>
      <w:marBottom w:val="0"/>
      <w:divBdr>
        <w:top w:val="none" w:sz="0" w:space="0" w:color="auto"/>
        <w:left w:val="none" w:sz="0" w:space="0" w:color="auto"/>
        <w:bottom w:val="none" w:sz="0" w:space="0" w:color="auto"/>
        <w:right w:val="none" w:sz="0" w:space="0" w:color="auto"/>
      </w:divBdr>
    </w:div>
    <w:div w:id="790831203">
      <w:bodyDiv w:val="1"/>
      <w:marLeft w:val="0"/>
      <w:marRight w:val="0"/>
      <w:marTop w:val="0"/>
      <w:marBottom w:val="0"/>
      <w:divBdr>
        <w:top w:val="none" w:sz="0" w:space="0" w:color="auto"/>
        <w:left w:val="none" w:sz="0" w:space="0" w:color="auto"/>
        <w:bottom w:val="none" w:sz="0" w:space="0" w:color="auto"/>
        <w:right w:val="none" w:sz="0" w:space="0" w:color="auto"/>
      </w:divBdr>
    </w:div>
    <w:div w:id="792944111">
      <w:bodyDiv w:val="1"/>
      <w:marLeft w:val="0"/>
      <w:marRight w:val="0"/>
      <w:marTop w:val="0"/>
      <w:marBottom w:val="0"/>
      <w:divBdr>
        <w:top w:val="none" w:sz="0" w:space="0" w:color="auto"/>
        <w:left w:val="none" w:sz="0" w:space="0" w:color="auto"/>
        <w:bottom w:val="none" w:sz="0" w:space="0" w:color="auto"/>
        <w:right w:val="none" w:sz="0" w:space="0" w:color="auto"/>
      </w:divBdr>
    </w:div>
    <w:div w:id="795101180">
      <w:bodyDiv w:val="1"/>
      <w:marLeft w:val="0"/>
      <w:marRight w:val="0"/>
      <w:marTop w:val="0"/>
      <w:marBottom w:val="0"/>
      <w:divBdr>
        <w:top w:val="none" w:sz="0" w:space="0" w:color="auto"/>
        <w:left w:val="none" w:sz="0" w:space="0" w:color="auto"/>
        <w:bottom w:val="none" w:sz="0" w:space="0" w:color="auto"/>
        <w:right w:val="none" w:sz="0" w:space="0" w:color="auto"/>
      </w:divBdr>
    </w:div>
    <w:div w:id="797651989">
      <w:bodyDiv w:val="1"/>
      <w:marLeft w:val="0"/>
      <w:marRight w:val="0"/>
      <w:marTop w:val="0"/>
      <w:marBottom w:val="0"/>
      <w:divBdr>
        <w:top w:val="none" w:sz="0" w:space="0" w:color="auto"/>
        <w:left w:val="none" w:sz="0" w:space="0" w:color="auto"/>
        <w:bottom w:val="none" w:sz="0" w:space="0" w:color="auto"/>
        <w:right w:val="none" w:sz="0" w:space="0" w:color="auto"/>
      </w:divBdr>
    </w:div>
    <w:div w:id="797797725">
      <w:bodyDiv w:val="1"/>
      <w:marLeft w:val="0"/>
      <w:marRight w:val="0"/>
      <w:marTop w:val="0"/>
      <w:marBottom w:val="0"/>
      <w:divBdr>
        <w:top w:val="none" w:sz="0" w:space="0" w:color="auto"/>
        <w:left w:val="none" w:sz="0" w:space="0" w:color="auto"/>
        <w:bottom w:val="none" w:sz="0" w:space="0" w:color="auto"/>
        <w:right w:val="none" w:sz="0" w:space="0" w:color="auto"/>
      </w:divBdr>
    </w:div>
    <w:div w:id="797798888">
      <w:bodyDiv w:val="1"/>
      <w:marLeft w:val="0"/>
      <w:marRight w:val="0"/>
      <w:marTop w:val="0"/>
      <w:marBottom w:val="0"/>
      <w:divBdr>
        <w:top w:val="none" w:sz="0" w:space="0" w:color="auto"/>
        <w:left w:val="none" w:sz="0" w:space="0" w:color="auto"/>
        <w:bottom w:val="none" w:sz="0" w:space="0" w:color="auto"/>
        <w:right w:val="none" w:sz="0" w:space="0" w:color="auto"/>
      </w:divBdr>
    </w:div>
    <w:div w:id="798960318">
      <w:bodyDiv w:val="1"/>
      <w:marLeft w:val="0"/>
      <w:marRight w:val="0"/>
      <w:marTop w:val="0"/>
      <w:marBottom w:val="0"/>
      <w:divBdr>
        <w:top w:val="none" w:sz="0" w:space="0" w:color="auto"/>
        <w:left w:val="none" w:sz="0" w:space="0" w:color="auto"/>
        <w:bottom w:val="none" w:sz="0" w:space="0" w:color="auto"/>
        <w:right w:val="none" w:sz="0" w:space="0" w:color="auto"/>
      </w:divBdr>
    </w:div>
    <w:div w:id="801967534">
      <w:bodyDiv w:val="1"/>
      <w:marLeft w:val="0"/>
      <w:marRight w:val="0"/>
      <w:marTop w:val="0"/>
      <w:marBottom w:val="0"/>
      <w:divBdr>
        <w:top w:val="none" w:sz="0" w:space="0" w:color="auto"/>
        <w:left w:val="none" w:sz="0" w:space="0" w:color="auto"/>
        <w:bottom w:val="none" w:sz="0" w:space="0" w:color="auto"/>
        <w:right w:val="none" w:sz="0" w:space="0" w:color="auto"/>
      </w:divBdr>
    </w:div>
    <w:div w:id="802230731">
      <w:bodyDiv w:val="1"/>
      <w:marLeft w:val="0"/>
      <w:marRight w:val="0"/>
      <w:marTop w:val="0"/>
      <w:marBottom w:val="0"/>
      <w:divBdr>
        <w:top w:val="none" w:sz="0" w:space="0" w:color="auto"/>
        <w:left w:val="none" w:sz="0" w:space="0" w:color="auto"/>
        <w:bottom w:val="none" w:sz="0" w:space="0" w:color="auto"/>
        <w:right w:val="none" w:sz="0" w:space="0" w:color="auto"/>
      </w:divBdr>
    </w:div>
    <w:div w:id="820077775">
      <w:bodyDiv w:val="1"/>
      <w:marLeft w:val="0"/>
      <w:marRight w:val="0"/>
      <w:marTop w:val="0"/>
      <w:marBottom w:val="0"/>
      <w:divBdr>
        <w:top w:val="none" w:sz="0" w:space="0" w:color="auto"/>
        <w:left w:val="none" w:sz="0" w:space="0" w:color="auto"/>
        <w:bottom w:val="none" w:sz="0" w:space="0" w:color="auto"/>
        <w:right w:val="none" w:sz="0" w:space="0" w:color="auto"/>
      </w:divBdr>
    </w:div>
    <w:div w:id="820997098">
      <w:bodyDiv w:val="1"/>
      <w:marLeft w:val="0"/>
      <w:marRight w:val="0"/>
      <w:marTop w:val="0"/>
      <w:marBottom w:val="0"/>
      <w:divBdr>
        <w:top w:val="none" w:sz="0" w:space="0" w:color="auto"/>
        <w:left w:val="none" w:sz="0" w:space="0" w:color="auto"/>
        <w:bottom w:val="none" w:sz="0" w:space="0" w:color="auto"/>
        <w:right w:val="none" w:sz="0" w:space="0" w:color="auto"/>
      </w:divBdr>
    </w:div>
    <w:div w:id="828131787">
      <w:bodyDiv w:val="1"/>
      <w:marLeft w:val="0"/>
      <w:marRight w:val="0"/>
      <w:marTop w:val="0"/>
      <w:marBottom w:val="0"/>
      <w:divBdr>
        <w:top w:val="none" w:sz="0" w:space="0" w:color="auto"/>
        <w:left w:val="none" w:sz="0" w:space="0" w:color="auto"/>
        <w:bottom w:val="none" w:sz="0" w:space="0" w:color="auto"/>
        <w:right w:val="none" w:sz="0" w:space="0" w:color="auto"/>
      </w:divBdr>
    </w:div>
    <w:div w:id="828595577">
      <w:bodyDiv w:val="1"/>
      <w:marLeft w:val="0"/>
      <w:marRight w:val="0"/>
      <w:marTop w:val="0"/>
      <w:marBottom w:val="0"/>
      <w:divBdr>
        <w:top w:val="none" w:sz="0" w:space="0" w:color="auto"/>
        <w:left w:val="none" w:sz="0" w:space="0" w:color="auto"/>
        <w:bottom w:val="none" w:sz="0" w:space="0" w:color="auto"/>
        <w:right w:val="none" w:sz="0" w:space="0" w:color="auto"/>
      </w:divBdr>
    </w:div>
    <w:div w:id="830947497">
      <w:bodyDiv w:val="1"/>
      <w:marLeft w:val="0"/>
      <w:marRight w:val="0"/>
      <w:marTop w:val="0"/>
      <w:marBottom w:val="0"/>
      <w:divBdr>
        <w:top w:val="none" w:sz="0" w:space="0" w:color="auto"/>
        <w:left w:val="none" w:sz="0" w:space="0" w:color="auto"/>
        <w:bottom w:val="none" w:sz="0" w:space="0" w:color="auto"/>
        <w:right w:val="none" w:sz="0" w:space="0" w:color="auto"/>
      </w:divBdr>
    </w:div>
    <w:div w:id="831137693">
      <w:bodyDiv w:val="1"/>
      <w:marLeft w:val="0"/>
      <w:marRight w:val="0"/>
      <w:marTop w:val="0"/>
      <w:marBottom w:val="0"/>
      <w:divBdr>
        <w:top w:val="none" w:sz="0" w:space="0" w:color="auto"/>
        <w:left w:val="none" w:sz="0" w:space="0" w:color="auto"/>
        <w:bottom w:val="none" w:sz="0" w:space="0" w:color="auto"/>
        <w:right w:val="none" w:sz="0" w:space="0" w:color="auto"/>
      </w:divBdr>
    </w:div>
    <w:div w:id="839926688">
      <w:bodyDiv w:val="1"/>
      <w:marLeft w:val="0"/>
      <w:marRight w:val="0"/>
      <w:marTop w:val="0"/>
      <w:marBottom w:val="0"/>
      <w:divBdr>
        <w:top w:val="none" w:sz="0" w:space="0" w:color="auto"/>
        <w:left w:val="none" w:sz="0" w:space="0" w:color="auto"/>
        <w:bottom w:val="none" w:sz="0" w:space="0" w:color="auto"/>
        <w:right w:val="none" w:sz="0" w:space="0" w:color="auto"/>
      </w:divBdr>
    </w:div>
    <w:div w:id="840007439">
      <w:bodyDiv w:val="1"/>
      <w:marLeft w:val="0"/>
      <w:marRight w:val="0"/>
      <w:marTop w:val="0"/>
      <w:marBottom w:val="0"/>
      <w:divBdr>
        <w:top w:val="none" w:sz="0" w:space="0" w:color="auto"/>
        <w:left w:val="none" w:sz="0" w:space="0" w:color="auto"/>
        <w:bottom w:val="none" w:sz="0" w:space="0" w:color="auto"/>
        <w:right w:val="none" w:sz="0" w:space="0" w:color="auto"/>
      </w:divBdr>
    </w:div>
    <w:div w:id="840924156">
      <w:bodyDiv w:val="1"/>
      <w:marLeft w:val="0"/>
      <w:marRight w:val="0"/>
      <w:marTop w:val="0"/>
      <w:marBottom w:val="0"/>
      <w:divBdr>
        <w:top w:val="none" w:sz="0" w:space="0" w:color="auto"/>
        <w:left w:val="none" w:sz="0" w:space="0" w:color="auto"/>
        <w:bottom w:val="none" w:sz="0" w:space="0" w:color="auto"/>
        <w:right w:val="none" w:sz="0" w:space="0" w:color="auto"/>
      </w:divBdr>
    </w:div>
    <w:div w:id="841043364">
      <w:bodyDiv w:val="1"/>
      <w:marLeft w:val="0"/>
      <w:marRight w:val="0"/>
      <w:marTop w:val="0"/>
      <w:marBottom w:val="0"/>
      <w:divBdr>
        <w:top w:val="none" w:sz="0" w:space="0" w:color="auto"/>
        <w:left w:val="none" w:sz="0" w:space="0" w:color="auto"/>
        <w:bottom w:val="none" w:sz="0" w:space="0" w:color="auto"/>
        <w:right w:val="none" w:sz="0" w:space="0" w:color="auto"/>
      </w:divBdr>
    </w:div>
    <w:div w:id="841242278">
      <w:bodyDiv w:val="1"/>
      <w:marLeft w:val="0"/>
      <w:marRight w:val="0"/>
      <w:marTop w:val="0"/>
      <w:marBottom w:val="0"/>
      <w:divBdr>
        <w:top w:val="none" w:sz="0" w:space="0" w:color="auto"/>
        <w:left w:val="none" w:sz="0" w:space="0" w:color="auto"/>
        <w:bottom w:val="none" w:sz="0" w:space="0" w:color="auto"/>
        <w:right w:val="none" w:sz="0" w:space="0" w:color="auto"/>
      </w:divBdr>
    </w:div>
    <w:div w:id="846208340">
      <w:bodyDiv w:val="1"/>
      <w:marLeft w:val="0"/>
      <w:marRight w:val="0"/>
      <w:marTop w:val="0"/>
      <w:marBottom w:val="0"/>
      <w:divBdr>
        <w:top w:val="none" w:sz="0" w:space="0" w:color="auto"/>
        <w:left w:val="none" w:sz="0" w:space="0" w:color="auto"/>
        <w:bottom w:val="none" w:sz="0" w:space="0" w:color="auto"/>
        <w:right w:val="none" w:sz="0" w:space="0" w:color="auto"/>
      </w:divBdr>
    </w:div>
    <w:div w:id="847909474">
      <w:bodyDiv w:val="1"/>
      <w:marLeft w:val="0"/>
      <w:marRight w:val="0"/>
      <w:marTop w:val="0"/>
      <w:marBottom w:val="0"/>
      <w:divBdr>
        <w:top w:val="none" w:sz="0" w:space="0" w:color="auto"/>
        <w:left w:val="none" w:sz="0" w:space="0" w:color="auto"/>
        <w:bottom w:val="none" w:sz="0" w:space="0" w:color="auto"/>
        <w:right w:val="none" w:sz="0" w:space="0" w:color="auto"/>
      </w:divBdr>
    </w:div>
    <w:div w:id="851844612">
      <w:bodyDiv w:val="1"/>
      <w:marLeft w:val="0"/>
      <w:marRight w:val="0"/>
      <w:marTop w:val="0"/>
      <w:marBottom w:val="0"/>
      <w:divBdr>
        <w:top w:val="none" w:sz="0" w:space="0" w:color="auto"/>
        <w:left w:val="none" w:sz="0" w:space="0" w:color="auto"/>
        <w:bottom w:val="none" w:sz="0" w:space="0" w:color="auto"/>
        <w:right w:val="none" w:sz="0" w:space="0" w:color="auto"/>
      </w:divBdr>
    </w:div>
    <w:div w:id="858085670">
      <w:bodyDiv w:val="1"/>
      <w:marLeft w:val="0"/>
      <w:marRight w:val="0"/>
      <w:marTop w:val="0"/>
      <w:marBottom w:val="0"/>
      <w:divBdr>
        <w:top w:val="none" w:sz="0" w:space="0" w:color="auto"/>
        <w:left w:val="none" w:sz="0" w:space="0" w:color="auto"/>
        <w:bottom w:val="none" w:sz="0" w:space="0" w:color="auto"/>
        <w:right w:val="none" w:sz="0" w:space="0" w:color="auto"/>
      </w:divBdr>
    </w:div>
    <w:div w:id="861358900">
      <w:bodyDiv w:val="1"/>
      <w:marLeft w:val="0"/>
      <w:marRight w:val="0"/>
      <w:marTop w:val="0"/>
      <w:marBottom w:val="0"/>
      <w:divBdr>
        <w:top w:val="none" w:sz="0" w:space="0" w:color="auto"/>
        <w:left w:val="none" w:sz="0" w:space="0" w:color="auto"/>
        <w:bottom w:val="none" w:sz="0" w:space="0" w:color="auto"/>
        <w:right w:val="none" w:sz="0" w:space="0" w:color="auto"/>
      </w:divBdr>
    </w:div>
    <w:div w:id="866912634">
      <w:bodyDiv w:val="1"/>
      <w:marLeft w:val="0"/>
      <w:marRight w:val="0"/>
      <w:marTop w:val="0"/>
      <w:marBottom w:val="0"/>
      <w:divBdr>
        <w:top w:val="none" w:sz="0" w:space="0" w:color="auto"/>
        <w:left w:val="none" w:sz="0" w:space="0" w:color="auto"/>
        <w:bottom w:val="none" w:sz="0" w:space="0" w:color="auto"/>
        <w:right w:val="none" w:sz="0" w:space="0" w:color="auto"/>
      </w:divBdr>
    </w:div>
    <w:div w:id="875317941">
      <w:bodyDiv w:val="1"/>
      <w:marLeft w:val="0"/>
      <w:marRight w:val="0"/>
      <w:marTop w:val="0"/>
      <w:marBottom w:val="0"/>
      <w:divBdr>
        <w:top w:val="none" w:sz="0" w:space="0" w:color="auto"/>
        <w:left w:val="none" w:sz="0" w:space="0" w:color="auto"/>
        <w:bottom w:val="none" w:sz="0" w:space="0" w:color="auto"/>
        <w:right w:val="none" w:sz="0" w:space="0" w:color="auto"/>
      </w:divBdr>
    </w:div>
    <w:div w:id="875393662">
      <w:bodyDiv w:val="1"/>
      <w:marLeft w:val="0"/>
      <w:marRight w:val="0"/>
      <w:marTop w:val="0"/>
      <w:marBottom w:val="0"/>
      <w:divBdr>
        <w:top w:val="none" w:sz="0" w:space="0" w:color="auto"/>
        <w:left w:val="none" w:sz="0" w:space="0" w:color="auto"/>
        <w:bottom w:val="none" w:sz="0" w:space="0" w:color="auto"/>
        <w:right w:val="none" w:sz="0" w:space="0" w:color="auto"/>
      </w:divBdr>
    </w:div>
    <w:div w:id="877550329">
      <w:bodyDiv w:val="1"/>
      <w:marLeft w:val="0"/>
      <w:marRight w:val="0"/>
      <w:marTop w:val="0"/>
      <w:marBottom w:val="0"/>
      <w:divBdr>
        <w:top w:val="none" w:sz="0" w:space="0" w:color="auto"/>
        <w:left w:val="none" w:sz="0" w:space="0" w:color="auto"/>
        <w:bottom w:val="none" w:sz="0" w:space="0" w:color="auto"/>
        <w:right w:val="none" w:sz="0" w:space="0" w:color="auto"/>
      </w:divBdr>
    </w:div>
    <w:div w:id="887037368">
      <w:bodyDiv w:val="1"/>
      <w:marLeft w:val="0"/>
      <w:marRight w:val="0"/>
      <w:marTop w:val="0"/>
      <w:marBottom w:val="0"/>
      <w:divBdr>
        <w:top w:val="none" w:sz="0" w:space="0" w:color="auto"/>
        <w:left w:val="none" w:sz="0" w:space="0" w:color="auto"/>
        <w:bottom w:val="none" w:sz="0" w:space="0" w:color="auto"/>
        <w:right w:val="none" w:sz="0" w:space="0" w:color="auto"/>
      </w:divBdr>
    </w:div>
    <w:div w:id="887451174">
      <w:bodyDiv w:val="1"/>
      <w:marLeft w:val="0"/>
      <w:marRight w:val="0"/>
      <w:marTop w:val="0"/>
      <w:marBottom w:val="0"/>
      <w:divBdr>
        <w:top w:val="none" w:sz="0" w:space="0" w:color="auto"/>
        <w:left w:val="none" w:sz="0" w:space="0" w:color="auto"/>
        <w:bottom w:val="none" w:sz="0" w:space="0" w:color="auto"/>
        <w:right w:val="none" w:sz="0" w:space="0" w:color="auto"/>
      </w:divBdr>
    </w:div>
    <w:div w:id="887958505">
      <w:bodyDiv w:val="1"/>
      <w:marLeft w:val="0"/>
      <w:marRight w:val="0"/>
      <w:marTop w:val="0"/>
      <w:marBottom w:val="0"/>
      <w:divBdr>
        <w:top w:val="none" w:sz="0" w:space="0" w:color="auto"/>
        <w:left w:val="none" w:sz="0" w:space="0" w:color="auto"/>
        <w:bottom w:val="none" w:sz="0" w:space="0" w:color="auto"/>
        <w:right w:val="none" w:sz="0" w:space="0" w:color="auto"/>
      </w:divBdr>
    </w:div>
    <w:div w:id="888103844">
      <w:bodyDiv w:val="1"/>
      <w:marLeft w:val="0"/>
      <w:marRight w:val="0"/>
      <w:marTop w:val="0"/>
      <w:marBottom w:val="0"/>
      <w:divBdr>
        <w:top w:val="none" w:sz="0" w:space="0" w:color="auto"/>
        <w:left w:val="none" w:sz="0" w:space="0" w:color="auto"/>
        <w:bottom w:val="none" w:sz="0" w:space="0" w:color="auto"/>
        <w:right w:val="none" w:sz="0" w:space="0" w:color="auto"/>
      </w:divBdr>
    </w:div>
    <w:div w:id="894045552">
      <w:bodyDiv w:val="1"/>
      <w:marLeft w:val="0"/>
      <w:marRight w:val="0"/>
      <w:marTop w:val="0"/>
      <w:marBottom w:val="0"/>
      <w:divBdr>
        <w:top w:val="none" w:sz="0" w:space="0" w:color="auto"/>
        <w:left w:val="none" w:sz="0" w:space="0" w:color="auto"/>
        <w:bottom w:val="none" w:sz="0" w:space="0" w:color="auto"/>
        <w:right w:val="none" w:sz="0" w:space="0" w:color="auto"/>
      </w:divBdr>
    </w:div>
    <w:div w:id="894125472">
      <w:bodyDiv w:val="1"/>
      <w:marLeft w:val="0"/>
      <w:marRight w:val="0"/>
      <w:marTop w:val="0"/>
      <w:marBottom w:val="0"/>
      <w:divBdr>
        <w:top w:val="none" w:sz="0" w:space="0" w:color="auto"/>
        <w:left w:val="none" w:sz="0" w:space="0" w:color="auto"/>
        <w:bottom w:val="none" w:sz="0" w:space="0" w:color="auto"/>
        <w:right w:val="none" w:sz="0" w:space="0" w:color="auto"/>
      </w:divBdr>
    </w:div>
    <w:div w:id="894317678">
      <w:bodyDiv w:val="1"/>
      <w:marLeft w:val="0"/>
      <w:marRight w:val="0"/>
      <w:marTop w:val="0"/>
      <w:marBottom w:val="0"/>
      <w:divBdr>
        <w:top w:val="none" w:sz="0" w:space="0" w:color="auto"/>
        <w:left w:val="none" w:sz="0" w:space="0" w:color="auto"/>
        <w:bottom w:val="none" w:sz="0" w:space="0" w:color="auto"/>
        <w:right w:val="none" w:sz="0" w:space="0" w:color="auto"/>
      </w:divBdr>
    </w:div>
    <w:div w:id="900553568">
      <w:bodyDiv w:val="1"/>
      <w:marLeft w:val="0"/>
      <w:marRight w:val="0"/>
      <w:marTop w:val="0"/>
      <w:marBottom w:val="0"/>
      <w:divBdr>
        <w:top w:val="none" w:sz="0" w:space="0" w:color="auto"/>
        <w:left w:val="none" w:sz="0" w:space="0" w:color="auto"/>
        <w:bottom w:val="none" w:sz="0" w:space="0" w:color="auto"/>
        <w:right w:val="none" w:sz="0" w:space="0" w:color="auto"/>
      </w:divBdr>
    </w:div>
    <w:div w:id="901212657">
      <w:bodyDiv w:val="1"/>
      <w:marLeft w:val="0"/>
      <w:marRight w:val="0"/>
      <w:marTop w:val="0"/>
      <w:marBottom w:val="0"/>
      <w:divBdr>
        <w:top w:val="none" w:sz="0" w:space="0" w:color="auto"/>
        <w:left w:val="none" w:sz="0" w:space="0" w:color="auto"/>
        <w:bottom w:val="none" w:sz="0" w:space="0" w:color="auto"/>
        <w:right w:val="none" w:sz="0" w:space="0" w:color="auto"/>
      </w:divBdr>
    </w:div>
    <w:div w:id="901401560">
      <w:bodyDiv w:val="1"/>
      <w:marLeft w:val="0"/>
      <w:marRight w:val="0"/>
      <w:marTop w:val="0"/>
      <w:marBottom w:val="0"/>
      <w:divBdr>
        <w:top w:val="none" w:sz="0" w:space="0" w:color="auto"/>
        <w:left w:val="none" w:sz="0" w:space="0" w:color="auto"/>
        <w:bottom w:val="none" w:sz="0" w:space="0" w:color="auto"/>
        <w:right w:val="none" w:sz="0" w:space="0" w:color="auto"/>
      </w:divBdr>
    </w:div>
    <w:div w:id="909463243">
      <w:bodyDiv w:val="1"/>
      <w:marLeft w:val="0"/>
      <w:marRight w:val="0"/>
      <w:marTop w:val="0"/>
      <w:marBottom w:val="0"/>
      <w:divBdr>
        <w:top w:val="none" w:sz="0" w:space="0" w:color="auto"/>
        <w:left w:val="none" w:sz="0" w:space="0" w:color="auto"/>
        <w:bottom w:val="none" w:sz="0" w:space="0" w:color="auto"/>
        <w:right w:val="none" w:sz="0" w:space="0" w:color="auto"/>
      </w:divBdr>
    </w:div>
    <w:div w:id="909847776">
      <w:bodyDiv w:val="1"/>
      <w:marLeft w:val="0"/>
      <w:marRight w:val="0"/>
      <w:marTop w:val="0"/>
      <w:marBottom w:val="0"/>
      <w:divBdr>
        <w:top w:val="none" w:sz="0" w:space="0" w:color="auto"/>
        <w:left w:val="none" w:sz="0" w:space="0" w:color="auto"/>
        <w:bottom w:val="none" w:sz="0" w:space="0" w:color="auto"/>
        <w:right w:val="none" w:sz="0" w:space="0" w:color="auto"/>
      </w:divBdr>
    </w:div>
    <w:div w:id="910117751">
      <w:bodyDiv w:val="1"/>
      <w:marLeft w:val="0"/>
      <w:marRight w:val="0"/>
      <w:marTop w:val="0"/>
      <w:marBottom w:val="0"/>
      <w:divBdr>
        <w:top w:val="none" w:sz="0" w:space="0" w:color="auto"/>
        <w:left w:val="none" w:sz="0" w:space="0" w:color="auto"/>
        <w:bottom w:val="none" w:sz="0" w:space="0" w:color="auto"/>
        <w:right w:val="none" w:sz="0" w:space="0" w:color="auto"/>
      </w:divBdr>
    </w:div>
    <w:div w:id="911543110">
      <w:bodyDiv w:val="1"/>
      <w:marLeft w:val="0"/>
      <w:marRight w:val="0"/>
      <w:marTop w:val="0"/>
      <w:marBottom w:val="0"/>
      <w:divBdr>
        <w:top w:val="none" w:sz="0" w:space="0" w:color="auto"/>
        <w:left w:val="none" w:sz="0" w:space="0" w:color="auto"/>
        <w:bottom w:val="none" w:sz="0" w:space="0" w:color="auto"/>
        <w:right w:val="none" w:sz="0" w:space="0" w:color="auto"/>
      </w:divBdr>
    </w:div>
    <w:div w:id="913703071">
      <w:bodyDiv w:val="1"/>
      <w:marLeft w:val="0"/>
      <w:marRight w:val="0"/>
      <w:marTop w:val="0"/>
      <w:marBottom w:val="0"/>
      <w:divBdr>
        <w:top w:val="none" w:sz="0" w:space="0" w:color="auto"/>
        <w:left w:val="none" w:sz="0" w:space="0" w:color="auto"/>
        <w:bottom w:val="none" w:sz="0" w:space="0" w:color="auto"/>
        <w:right w:val="none" w:sz="0" w:space="0" w:color="auto"/>
      </w:divBdr>
    </w:div>
    <w:div w:id="917638325">
      <w:bodyDiv w:val="1"/>
      <w:marLeft w:val="0"/>
      <w:marRight w:val="0"/>
      <w:marTop w:val="0"/>
      <w:marBottom w:val="0"/>
      <w:divBdr>
        <w:top w:val="none" w:sz="0" w:space="0" w:color="auto"/>
        <w:left w:val="none" w:sz="0" w:space="0" w:color="auto"/>
        <w:bottom w:val="none" w:sz="0" w:space="0" w:color="auto"/>
        <w:right w:val="none" w:sz="0" w:space="0" w:color="auto"/>
      </w:divBdr>
    </w:div>
    <w:div w:id="919170426">
      <w:bodyDiv w:val="1"/>
      <w:marLeft w:val="0"/>
      <w:marRight w:val="0"/>
      <w:marTop w:val="0"/>
      <w:marBottom w:val="0"/>
      <w:divBdr>
        <w:top w:val="none" w:sz="0" w:space="0" w:color="auto"/>
        <w:left w:val="none" w:sz="0" w:space="0" w:color="auto"/>
        <w:bottom w:val="none" w:sz="0" w:space="0" w:color="auto"/>
        <w:right w:val="none" w:sz="0" w:space="0" w:color="auto"/>
      </w:divBdr>
    </w:div>
    <w:div w:id="924874013">
      <w:bodyDiv w:val="1"/>
      <w:marLeft w:val="0"/>
      <w:marRight w:val="0"/>
      <w:marTop w:val="0"/>
      <w:marBottom w:val="0"/>
      <w:divBdr>
        <w:top w:val="none" w:sz="0" w:space="0" w:color="auto"/>
        <w:left w:val="none" w:sz="0" w:space="0" w:color="auto"/>
        <w:bottom w:val="none" w:sz="0" w:space="0" w:color="auto"/>
        <w:right w:val="none" w:sz="0" w:space="0" w:color="auto"/>
      </w:divBdr>
    </w:div>
    <w:div w:id="930162570">
      <w:bodyDiv w:val="1"/>
      <w:marLeft w:val="0"/>
      <w:marRight w:val="0"/>
      <w:marTop w:val="0"/>
      <w:marBottom w:val="0"/>
      <w:divBdr>
        <w:top w:val="none" w:sz="0" w:space="0" w:color="auto"/>
        <w:left w:val="none" w:sz="0" w:space="0" w:color="auto"/>
        <w:bottom w:val="none" w:sz="0" w:space="0" w:color="auto"/>
        <w:right w:val="none" w:sz="0" w:space="0" w:color="auto"/>
      </w:divBdr>
    </w:div>
    <w:div w:id="935019378">
      <w:bodyDiv w:val="1"/>
      <w:marLeft w:val="0"/>
      <w:marRight w:val="0"/>
      <w:marTop w:val="0"/>
      <w:marBottom w:val="0"/>
      <w:divBdr>
        <w:top w:val="none" w:sz="0" w:space="0" w:color="auto"/>
        <w:left w:val="none" w:sz="0" w:space="0" w:color="auto"/>
        <w:bottom w:val="none" w:sz="0" w:space="0" w:color="auto"/>
        <w:right w:val="none" w:sz="0" w:space="0" w:color="auto"/>
      </w:divBdr>
    </w:div>
    <w:div w:id="935088933">
      <w:bodyDiv w:val="1"/>
      <w:marLeft w:val="0"/>
      <w:marRight w:val="0"/>
      <w:marTop w:val="0"/>
      <w:marBottom w:val="0"/>
      <w:divBdr>
        <w:top w:val="none" w:sz="0" w:space="0" w:color="auto"/>
        <w:left w:val="none" w:sz="0" w:space="0" w:color="auto"/>
        <w:bottom w:val="none" w:sz="0" w:space="0" w:color="auto"/>
        <w:right w:val="none" w:sz="0" w:space="0" w:color="auto"/>
      </w:divBdr>
    </w:div>
    <w:div w:id="936058941">
      <w:bodyDiv w:val="1"/>
      <w:marLeft w:val="0"/>
      <w:marRight w:val="0"/>
      <w:marTop w:val="0"/>
      <w:marBottom w:val="0"/>
      <w:divBdr>
        <w:top w:val="none" w:sz="0" w:space="0" w:color="auto"/>
        <w:left w:val="none" w:sz="0" w:space="0" w:color="auto"/>
        <w:bottom w:val="none" w:sz="0" w:space="0" w:color="auto"/>
        <w:right w:val="none" w:sz="0" w:space="0" w:color="auto"/>
      </w:divBdr>
    </w:div>
    <w:div w:id="947542188">
      <w:bodyDiv w:val="1"/>
      <w:marLeft w:val="0"/>
      <w:marRight w:val="0"/>
      <w:marTop w:val="0"/>
      <w:marBottom w:val="0"/>
      <w:divBdr>
        <w:top w:val="none" w:sz="0" w:space="0" w:color="auto"/>
        <w:left w:val="none" w:sz="0" w:space="0" w:color="auto"/>
        <w:bottom w:val="none" w:sz="0" w:space="0" w:color="auto"/>
        <w:right w:val="none" w:sz="0" w:space="0" w:color="auto"/>
      </w:divBdr>
    </w:div>
    <w:div w:id="947783706">
      <w:bodyDiv w:val="1"/>
      <w:marLeft w:val="0"/>
      <w:marRight w:val="0"/>
      <w:marTop w:val="0"/>
      <w:marBottom w:val="0"/>
      <w:divBdr>
        <w:top w:val="none" w:sz="0" w:space="0" w:color="auto"/>
        <w:left w:val="none" w:sz="0" w:space="0" w:color="auto"/>
        <w:bottom w:val="none" w:sz="0" w:space="0" w:color="auto"/>
        <w:right w:val="none" w:sz="0" w:space="0" w:color="auto"/>
      </w:divBdr>
    </w:div>
    <w:div w:id="950362337">
      <w:bodyDiv w:val="1"/>
      <w:marLeft w:val="0"/>
      <w:marRight w:val="0"/>
      <w:marTop w:val="0"/>
      <w:marBottom w:val="0"/>
      <w:divBdr>
        <w:top w:val="none" w:sz="0" w:space="0" w:color="auto"/>
        <w:left w:val="none" w:sz="0" w:space="0" w:color="auto"/>
        <w:bottom w:val="none" w:sz="0" w:space="0" w:color="auto"/>
        <w:right w:val="none" w:sz="0" w:space="0" w:color="auto"/>
      </w:divBdr>
    </w:div>
    <w:div w:id="952595617">
      <w:bodyDiv w:val="1"/>
      <w:marLeft w:val="0"/>
      <w:marRight w:val="0"/>
      <w:marTop w:val="0"/>
      <w:marBottom w:val="0"/>
      <w:divBdr>
        <w:top w:val="none" w:sz="0" w:space="0" w:color="auto"/>
        <w:left w:val="none" w:sz="0" w:space="0" w:color="auto"/>
        <w:bottom w:val="none" w:sz="0" w:space="0" w:color="auto"/>
        <w:right w:val="none" w:sz="0" w:space="0" w:color="auto"/>
      </w:divBdr>
    </w:div>
    <w:div w:id="959339489">
      <w:bodyDiv w:val="1"/>
      <w:marLeft w:val="0"/>
      <w:marRight w:val="0"/>
      <w:marTop w:val="0"/>
      <w:marBottom w:val="0"/>
      <w:divBdr>
        <w:top w:val="none" w:sz="0" w:space="0" w:color="auto"/>
        <w:left w:val="none" w:sz="0" w:space="0" w:color="auto"/>
        <w:bottom w:val="none" w:sz="0" w:space="0" w:color="auto"/>
        <w:right w:val="none" w:sz="0" w:space="0" w:color="auto"/>
      </w:divBdr>
    </w:div>
    <w:div w:id="959342722">
      <w:bodyDiv w:val="1"/>
      <w:marLeft w:val="0"/>
      <w:marRight w:val="0"/>
      <w:marTop w:val="0"/>
      <w:marBottom w:val="0"/>
      <w:divBdr>
        <w:top w:val="none" w:sz="0" w:space="0" w:color="auto"/>
        <w:left w:val="none" w:sz="0" w:space="0" w:color="auto"/>
        <w:bottom w:val="none" w:sz="0" w:space="0" w:color="auto"/>
        <w:right w:val="none" w:sz="0" w:space="0" w:color="auto"/>
      </w:divBdr>
    </w:div>
    <w:div w:id="960110091">
      <w:bodyDiv w:val="1"/>
      <w:marLeft w:val="0"/>
      <w:marRight w:val="0"/>
      <w:marTop w:val="0"/>
      <w:marBottom w:val="0"/>
      <w:divBdr>
        <w:top w:val="none" w:sz="0" w:space="0" w:color="auto"/>
        <w:left w:val="none" w:sz="0" w:space="0" w:color="auto"/>
        <w:bottom w:val="none" w:sz="0" w:space="0" w:color="auto"/>
        <w:right w:val="none" w:sz="0" w:space="0" w:color="auto"/>
      </w:divBdr>
    </w:div>
    <w:div w:id="961153644">
      <w:bodyDiv w:val="1"/>
      <w:marLeft w:val="0"/>
      <w:marRight w:val="0"/>
      <w:marTop w:val="0"/>
      <w:marBottom w:val="0"/>
      <w:divBdr>
        <w:top w:val="none" w:sz="0" w:space="0" w:color="auto"/>
        <w:left w:val="none" w:sz="0" w:space="0" w:color="auto"/>
        <w:bottom w:val="none" w:sz="0" w:space="0" w:color="auto"/>
        <w:right w:val="none" w:sz="0" w:space="0" w:color="auto"/>
      </w:divBdr>
    </w:div>
    <w:div w:id="967468998">
      <w:bodyDiv w:val="1"/>
      <w:marLeft w:val="0"/>
      <w:marRight w:val="0"/>
      <w:marTop w:val="0"/>
      <w:marBottom w:val="0"/>
      <w:divBdr>
        <w:top w:val="none" w:sz="0" w:space="0" w:color="auto"/>
        <w:left w:val="none" w:sz="0" w:space="0" w:color="auto"/>
        <w:bottom w:val="none" w:sz="0" w:space="0" w:color="auto"/>
        <w:right w:val="none" w:sz="0" w:space="0" w:color="auto"/>
      </w:divBdr>
    </w:div>
    <w:div w:id="971138120">
      <w:bodyDiv w:val="1"/>
      <w:marLeft w:val="0"/>
      <w:marRight w:val="0"/>
      <w:marTop w:val="0"/>
      <w:marBottom w:val="0"/>
      <w:divBdr>
        <w:top w:val="none" w:sz="0" w:space="0" w:color="auto"/>
        <w:left w:val="none" w:sz="0" w:space="0" w:color="auto"/>
        <w:bottom w:val="none" w:sz="0" w:space="0" w:color="auto"/>
        <w:right w:val="none" w:sz="0" w:space="0" w:color="auto"/>
      </w:divBdr>
    </w:div>
    <w:div w:id="973096610">
      <w:bodyDiv w:val="1"/>
      <w:marLeft w:val="0"/>
      <w:marRight w:val="0"/>
      <w:marTop w:val="0"/>
      <w:marBottom w:val="0"/>
      <w:divBdr>
        <w:top w:val="none" w:sz="0" w:space="0" w:color="auto"/>
        <w:left w:val="none" w:sz="0" w:space="0" w:color="auto"/>
        <w:bottom w:val="none" w:sz="0" w:space="0" w:color="auto"/>
        <w:right w:val="none" w:sz="0" w:space="0" w:color="auto"/>
      </w:divBdr>
    </w:div>
    <w:div w:id="976959733">
      <w:bodyDiv w:val="1"/>
      <w:marLeft w:val="0"/>
      <w:marRight w:val="0"/>
      <w:marTop w:val="0"/>
      <w:marBottom w:val="0"/>
      <w:divBdr>
        <w:top w:val="none" w:sz="0" w:space="0" w:color="auto"/>
        <w:left w:val="none" w:sz="0" w:space="0" w:color="auto"/>
        <w:bottom w:val="none" w:sz="0" w:space="0" w:color="auto"/>
        <w:right w:val="none" w:sz="0" w:space="0" w:color="auto"/>
      </w:divBdr>
    </w:div>
    <w:div w:id="978724346">
      <w:bodyDiv w:val="1"/>
      <w:marLeft w:val="0"/>
      <w:marRight w:val="0"/>
      <w:marTop w:val="0"/>
      <w:marBottom w:val="0"/>
      <w:divBdr>
        <w:top w:val="none" w:sz="0" w:space="0" w:color="auto"/>
        <w:left w:val="none" w:sz="0" w:space="0" w:color="auto"/>
        <w:bottom w:val="none" w:sz="0" w:space="0" w:color="auto"/>
        <w:right w:val="none" w:sz="0" w:space="0" w:color="auto"/>
      </w:divBdr>
    </w:div>
    <w:div w:id="983705454">
      <w:bodyDiv w:val="1"/>
      <w:marLeft w:val="0"/>
      <w:marRight w:val="0"/>
      <w:marTop w:val="0"/>
      <w:marBottom w:val="0"/>
      <w:divBdr>
        <w:top w:val="none" w:sz="0" w:space="0" w:color="auto"/>
        <w:left w:val="none" w:sz="0" w:space="0" w:color="auto"/>
        <w:bottom w:val="none" w:sz="0" w:space="0" w:color="auto"/>
        <w:right w:val="none" w:sz="0" w:space="0" w:color="auto"/>
      </w:divBdr>
    </w:div>
    <w:div w:id="984234361">
      <w:bodyDiv w:val="1"/>
      <w:marLeft w:val="0"/>
      <w:marRight w:val="0"/>
      <w:marTop w:val="0"/>
      <w:marBottom w:val="0"/>
      <w:divBdr>
        <w:top w:val="none" w:sz="0" w:space="0" w:color="auto"/>
        <w:left w:val="none" w:sz="0" w:space="0" w:color="auto"/>
        <w:bottom w:val="none" w:sz="0" w:space="0" w:color="auto"/>
        <w:right w:val="none" w:sz="0" w:space="0" w:color="auto"/>
      </w:divBdr>
    </w:div>
    <w:div w:id="985283801">
      <w:bodyDiv w:val="1"/>
      <w:marLeft w:val="0"/>
      <w:marRight w:val="0"/>
      <w:marTop w:val="0"/>
      <w:marBottom w:val="0"/>
      <w:divBdr>
        <w:top w:val="none" w:sz="0" w:space="0" w:color="auto"/>
        <w:left w:val="none" w:sz="0" w:space="0" w:color="auto"/>
        <w:bottom w:val="none" w:sz="0" w:space="0" w:color="auto"/>
        <w:right w:val="none" w:sz="0" w:space="0" w:color="auto"/>
      </w:divBdr>
    </w:div>
    <w:div w:id="987132115">
      <w:bodyDiv w:val="1"/>
      <w:marLeft w:val="0"/>
      <w:marRight w:val="0"/>
      <w:marTop w:val="0"/>
      <w:marBottom w:val="0"/>
      <w:divBdr>
        <w:top w:val="none" w:sz="0" w:space="0" w:color="auto"/>
        <w:left w:val="none" w:sz="0" w:space="0" w:color="auto"/>
        <w:bottom w:val="none" w:sz="0" w:space="0" w:color="auto"/>
        <w:right w:val="none" w:sz="0" w:space="0" w:color="auto"/>
      </w:divBdr>
    </w:div>
    <w:div w:id="988368815">
      <w:bodyDiv w:val="1"/>
      <w:marLeft w:val="0"/>
      <w:marRight w:val="0"/>
      <w:marTop w:val="0"/>
      <w:marBottom w:val="0"/>
      <w:divBdr>
        <w:top w:val="none" w:sz="0" w:space="0" w:color="auto"/>
        <w:left w:val="none" w:sz="0" w:space="0" w:color="auto"/>
        <w:bottom w:val="none" w:sz="0" w:space="0" w:color="auto"/>
        <w:right w:val="none" w:sz="0" w:space="0" w:color="auto"/>
      </w:divBdr>
    </w:div>
    <w:div w:id="989139809">
      <w:bodyDiv w:val="1"/>
      <w:marLeft w:val="0"/>
      <w:marRight w:val="0"/>
      <w:marTop w:val="0"/>
      <w:marBottom w:val="0"/>
      <w:divBdr>
        <w:top w:val="none" w:sz="0" w:space="0" w:color="auto"/>
        <w:left w:val="none" w:sz="0" w:space="0" w:color="auto"/>
        <w:bottom w:val="none" w:sz="0" w:space="0" w:color="auto"/>
        <w:right w:val="none" w:sz="0" w:space="0" w:color="auto"/>
      </w:divBdr>
    </w:div>
    <w:div w:id="989747843">
      <w:bodyDiv w:val="1"/>
      <w:marLeft w:val="0"/>
      <w:marRight w:val="0"/>
      <w:marTop w:val="0"/>
      <w:marBottom w:val="0"/>
      <w:divBdr>
        <w:top w:val="none" w:sz="0" w:space="0" w:color="auto"/>
        <w:left w:val="none" w:sz="0" w:space="0" w:color="auto"/>
        <w:bottom w:val="none" w:sz="0" w:space="0" w:color="auto"/>
        <w:right w:val="none" w:sz="0" w:space="0" w:color="auto"/>
      </w:divBdr>
    </w:div>
    <w:div w:id="994838557">
      <w:bodyDiv w:val="1"/>
      <w:marLeft w:val="0"/>
      <w:marRight w:val="0"/>
      <w:marTop w:val="0"/>
      <w:marBottom w:val="0"/>
      <w:divBdr>
        <w:top w:val="none" w:sz="0" w:space="0" w:color="auto"/>
        <w:left w:val="none" w:sz="0" w:space="0" w:color="auto"/>
        <w:bottom w:val="none" w:sz="0" w:space="0" w:color="auto"/>
        <w:right w:val="none" w:sz="0" w:space="0" w:color="auto"/>
      </w:divBdr>
    </w:div>
    <w:div w:id="999192502">
      <w:bodyDiv w:val="1"/>
      <w:marLeft w:val="0"/>
      <w:marRight w:val="0"/>
      <w:marTop w:val="0"/>
      <w:marBottom w:val="0"/>
      <w:divBdr>
        <w:top w:val="none" w:sz="0" w:space="0" w:color="auto"/>
        <w:left w:val="none" w:sz="0" w:space="0" w:color="auto"/>
        <w:bottom w:val="none" w:sz="0" w:space="0" w:color="auto"/>
        <w:right w:val="none" w:sz="0" w:space="0" w:color="auto"/>
      </w:divBdr>
    </w:div>
    <w:div w:id="1002316371">
      <w:bodyDiv w:val="1"/>
      <w:marLeft w:val="0"/>
      <w:marRight w:val="0"/>
      <w:marTop w:val="0"/>
      <w:marBottom w:val="0"/>
      <w:divBdr>
        <w:top w:val="none" w:sz="0" w:space="0" w:color="auto"/>
        <w:left w:val="none" w:sz="0" w:space="0" w:color="auto"/>
        <w:bottom w:val="none" w:sz="0" w:space="0" w:color="auto"/>
        <w:right w:val="none" w:sz="0" w:space="0" w:color="auto"/>
      </w:divBdr>
    </w:div>
    <w:div w:id="1003700094">
      <w:bodyDiv w:val="1"/>
      <w:marLeft w:val="0"/>
      <w:marRight w:val="0"/>
      <w:marTop w:val="0"/>
      <w:marBottom w:val="0"/>
      <w:divBdr>
        <w:top w:val="none" w:sz="0" w:space="0" w:color="auto"/>
        <w:left w:val="none" w:sz="0" w:space="0" w:color="auto"/>
        <w:bottom w:val="none" w:sz="0" w:space="0" w:color="auto"/>
        <w:right w:val="none" w:sz="0" w:space="0" w:color="auto"/>
      </w:divBdr>
    </w:div>
    <w:div w:id="1003900016">
      <w:bodyDiv w:val="1"/>
      <w:marLeft w:val="0"/>
      <w:marRight w:val="0"/>
      <w:marTop w:val="0"/>
      <w:marBottom w:val="0"/>
      <w:divBdr>
        <w:top w:val="none" w:sz="0" w:space="0" w:color="auto"/>
        <w:left w:val="none" w:sz="0" w:space="0" w:color="auto"/>
        <w:bottom w:val="none" w:sz="0" w:space="0" w:color="auto"/>
        <w:right w:val="none" w:sz="0" w:space="0" w:color="auto"/>
      </w:divBdr>
    </w:div>
    <w:div w:id="1007292106">
      <w:bodyDiv w:val="1"/>
      <w:marLeft w:val="0"/>
      <w:marRight w:val="0"/>
      <w:marTop w:val="0"/>
      <w:marBottom w:val="0"/>
      <w:divBdr>
        <w:top w:val="none" w:sz="0" w:space="0" w:color="auto"/>
        <w:left w:val="none" w:sz="0" w:space="0" w:color="auto"/>
        <w:bottom w:val="none" w:sz="0" w:space="0" w:color="auto"/>
        <w:right w:val="none" w:sz="0" w:space="0" w:color="auto"/>
      </w:divBdr>
    </w:div>
    <w:div w:id="1009791580">
      <w:bodyDiv w:val="1"/>
      <w:marLeft w:val="0"/>
      <w:marRight w:val="0"/>
      <w:marTop w:val="0"/>
      <w:marBottom w:val="0"/>
      <w:divBdr>
        <w:top w:val="none" w:sz="0" w:space="0" w:color="auto"/>
        <w:left w:val="none" w:sz="0" w:space="0" w:color="auto"/>
        <w:bottom w:val="none" w:sz="0" w:space="0" w:color="auto"/>
        <w:right w:val="none" w:sz="0" w:space="0" w:color="auto"/>
      </w:divBdr>
    </w:div>
    <w:div w:id="1013801536">
      <w:bodyDiv w:val="1"/>
      <w:marLeft w:val="0"/>
      <w:marRight w:val="0"/>
      <w:marTop w:val="0"/>
      <w:marBottom w:val="0"/>
      <w:divBdr>
        <w:top w:val="none" w:sz="0" w:space="0" w:color="auto"/>
        <w:left w:val="none" w:sz="0" w:space="0" w:color="auto"/>
        <w:bottom w:val="none" w:sz="0" w:space="0" w:color="auto"/>
        <w:right w:val="none" w:sz="0" w:space="0" w:color="auto"/>
      </w:divBdr>
    </w:div>
    <w:div w:id="1015763343">
      <w:bodyDiv w:val="1"/>
      <w:marLeft w:val="0"/>
      <w:marRight w:val="0"/>
      <w:marTop w:val="0"/>
      <w:marBottom w:val="0"/>
      <w:divBdr>
        <w:top w:val="none" w:sz="0" w:space="0" w:color="auto"/>
        <w:left w:val="none" w:sz="0" w:space="0" w:color="auto"/>
        <w:bottom w:val="none" w:sz="0" w:space="0" w:color="auto"/>
        <w:right w:val="none" w:sz="0" w:space="0" w:color="auto"/>
      </w:divBdr>
    </w:div>
    <w:div w:id="1015887406">
      <w:bodyDiv w:val="1"/>
      <w:marLeft w:val="0"/>
      <w:marRight w:val="0"/>
      <w:marTop w:val="0"/>
      <w:marBottom w:val="0"/>
      <w:divBdr>
        <w:top w:val="none" w:sz="0" w:space="0" w:color="auto"/>
        <w:left w:val="none" w:sz="0" w:space="0" w:color="auto"/>
        <w:bottom w:val="none" w:sz="0" w:space="0" w:color="auto"/>
        <w:right w:val="none" w:sz="0" w:space="0" w:color="auto"/>
      </w:divBdr>
    </w:div>
    <w:div w:id="1019967568">
      <w:bodyDiv w:val="1"/>
      <w:marLeft w:val="0"/>
      <w:marRight w:val="0"/>
      <w:marTop w:val="0"/>
      <w:marBottom w:val="0"/>
      <w:divBdr>
        <w:top w:val="none" w:sz="0" w:space="0" w:color="auto"/>
        <w:left w:val="none" w:sz="0" w:space="0" w:color="auto"/>
        <w:bottom w:val="none" w:sz="0" w:space="0" w:color="auto"/>
        <w:right w:val="none" w:sz="0" w:space="0" w:color="auto"/>
      </w:divBdr>
    </w:div>
    <w:div w:id="1027102030">
      <w:bodyDiv w:val="1"/>
      <w:marLeft w:val="0"/>
      <w:marRight w:val="0"/>
      <w:marTop w:val="0"/>
      <w:marBottom w:val="0"/>
      <w:divBdr>
        <w:top w:val="none" w:sz="0" w:space="0" w:color="auto"/>
        <w:left w:val="none" w:sz="0" w:space="0" w:color="auto"/>
        <w:bottom w:val="none" w:sz="0" w:space="0" w:color="auto"/>
        <w:right w:val="none" w:sz="0" w:space="0" w:color="auto"/>
      </w:divBdr>
    </w:div>
    <w:div w:id="1028140366">
      <w:bodyDiv w:val="1"/>
      <w:marLeft w:val="0"/>
      <w:marRight w:val="0"/>
      <w:marTop w:val="0"/>
      <w:marBottom w:val="0"/>
      <w:divBdr>
        <w:top w:val="none" w:sz="0" w:space="0" w:color="auto"/>
        <w:left w:val="none" w:sz="0" w:space="0" w:color="auto"/>
        <w:bottom w:val="none" w:sz="0" w:space="0" w:color="auto"/>
        <w:right w:val="none" w:sz="0" w:space="0" w:color="auto"/>
      </w:divBdr>
    </w:div>
    <w:div w:id="1031800338">
      <w:bodyDiv w:val="1"/>
      <w:marLeft w:val="0"/>
      <w:marRight w:val="0"/>
      <w:marTop w:val="0"/>
      <w:marBottom w:val="0"/>
      <w:divBdr>
        <w:top w:val="none" w:sz="0" w:space="0" w:color="auto"/>
        <w:left w:val="none" w:sz="0" w:space="0" w:color="auto"/>
        <w:bottom w:val="none" w:sz="0" w:space="0" w:color="auto"/>
        <w:right w:val="none" w:sz="0" w:space="0" w:color="auto"/>
      </w:divBdr>
    </w:div>
    <w:div w:id="1034038922">
      <w:bodyDiv w:val="1"/>
      <w:marLeft w:val="0"/>
      <w:marRight w:val="0"/>
      <w:marTop w:val="0"/>
      <w:marBottom w:val="0"/>
      <w:divBdr>
        <w:top w:val="none" w:sz="0" w:space="0" w:color="auto"/>
        <w:left w:val="none" w:sz="0" w:space="0" w:color="auto"/>
        <w:bottom w:val="none" w:sz="0" w:space="0" w:color="auto"/>
        <w:right w:val="none" w:sz="0" w:space="0" w:color="auto"/>
      </w:divBdr>
    </w:div>
    <w:div w:id="1034817563">
      <w:bodyDiv w:val="1"/>
      <w:marLeft w:val="0"/>
      <w:marRight w:val="0"/>
      <w:marTop w:val="0"/>
      <w:marBottom w:val="0"/>
      <w:divBdr>
        <w:top w:val="none" w:sz="0" w:space="0" w:color="auto"/>
        <w:left w:val="none" w:sz="0" w:space="0" w:color="auto"/>
        <w:bottom w:val="none" w:sz="0" w:space="0" w:color="auto"/>
        <w:right w:val="none" w:sz="0" w:space="0" w:color="auto"/>
      </w:divBdr>
    </w:div>
    <w:div w:id="1035621175">
      <w:bodyDiv w:val="1"/>
      <w:marLeft w:val="0"/>
      <w:marRight w:val="0"/>
      <w:marTop w:val="0"/>
      <w:marBottom w:val="0"/>
      <w:divBdr>
        <w:top w:val="none" w:sz="0" w:space="0" w:color="auto"/>
        <w:left w:val="none" w:sz="0" w:space="0" w:color="auto"/>
        <w:bottom w:val="none" w:sz="0" w:space="0" w:color="auto"/>
        <w:right w:val="none" w:sz="0" w:space="0" w:color="auto"/>
      </w:divBdr>
    </w:div>
    <w:div w:id="1042557476">
      <w:bodyDiv w:val="1"/>
      <w:marLeft w:val="0"/>
      <w:marRight w:val="0"/>
      <w:marTop w:val="0"/>
      <w:marBottom w:val="0"/>
      <w:divBdr>
        <w:top w:val="none" w:sz="0" w:space="0" w:color="auto"/>
        <w:left w:val="none" w:sz="0" w:space="0" w:color="auto"/>
        <w:bottom w:val="none" w:sz="0" w:space="0" w:color="auto"/>
        <w:right w:val="none" w:sz="0" w:space="0" w:color="auto"/>
      </w:divBdr>
    </w:div>
    <w:div w:id="1050151395">
      <w:bodyDiv w:val="1"/>
      <w:marLeft w:val="0"/>
      <w:marRight w:val="0"/>
      <w:marTop w:val="0"/>
      <w:marBottom w:val="0"/>
      <w:divBdr>
        <w:top w:val="none" w:sz="0" w:space="0" w:color="auto"/>
        <w:left w:val="none" w:sz="0" w:space="0" w:color="auto"/>
        <w:bottom w:val="none" w:sz="0" w:space="0" w:color="auto"/>
        <w:right w:val="none" w:sz="0" w:space="0" w:color="auto"/>
      </w:divBdr>
    </w:div>
    <w:div w:id="1051344060">
      <w:bodyDiv w:val="1"/>
      <w:marLeft w:val="0"/>
      <w:marRight w:val="0"/>
      <w:marTop w:val="0"/>
      <w:marBottom w:val="0"/>
      <w:divBdr>
        <w:top w:val="none" w:sz="0" w:space="0" w:color="auto"/>
        <w:left w:val="none" w:sz="0" w:space="0" w:color="auto"/>
        <w:bottom w:val="none" w:sz="0" w:space="0" w:color="auto"/>
        <w:right w:val="none" w:sz="0" w:space="0" w:color="auto"/>
      </w:divBdr>
    </w:div>
    <w:div w:id="1053579156">
      <w:bodyDiv w:val="1"/>
      <w:marLeft w:val="0"/>
      <w:marRight w:val="0"/>
      <w:marTop w:val="0"/>
      <w:marBottom w:val="0"/>
      <w:divBdr>
        <w:top w:val="none" w:sz="0" w:space="0" w:color="auto"/>
        <w:left w:val="none" w:sz="0" w:space="0" w:color="auto"/>
        <w:bottom w:val="none" w:sz="0" w:space="0" w:color="auto"/>
        <w:right w:val="none" w:sz="0" w:space="0" w:color="auto"/>
      </w:divBdr>
    </w:div>
    <w:div w:id="1054037616">
      <w:bodyDiv w:val="1"/>
      <w:marLeft w:val="0"/>
      <w:marRight w:val="0"/>
      <w:marTop w:val="0"/>
      <w:marBottom w:val="0"/>
      <w:divBdr>
        <w:top w:val="none" w:sz="0" w:space="0" w:color="auto"/>
        <w:left w:val="none" w:sz="0" w:space="0" w:color="auto"/>
        <w:bottom w:val="none" w:sz="0" w:space="0" w:color="auto"/>
        <w:right w:val="none" w:sz="0" w:space="0" w:color="auto"/>
      </w:divBdr>
    </w:div>
    <w:div w:id="1054086297">
      <w:bodyDiv w:val="1"/>
      <w:marLeft w:val="0"/>
      <w:marRight w:val="0"/>
      <w:marTop w:val="0"/>
      <w:marBottom w:val="0"/>
      <w:divBdr>
        <w:top w:val="none" w:sz="0" w:space="0" w:color="auto"/>
        <w:left w:val="none" w:sz="0" w:space="0" w:color="auto"/>
        <w:bottom w:val="none" w:sz="0" w:space="0" w:color="auto"/>
        <w:right w:val="none" w:sz="0" w:space="0" w:color="auto"/>
      </w:divBdr>
    </w:div>
    <w:div w:id="1054087776">
      <w:bodyDiv w:val="1"/>
      <w:marLeft w:val="0"/>
      <w:marRight w:val="0"/>
      <w:marTop w:val="0"/>
      <w:marBottom w:val="0"/>
      <w:divBdr>
        <w:top w:val="none" w:sz="0" w:space="0" w:color="auto"/>
        <w:left w:val="none" w:sz="0" w:space="0" w:color="auto"/>
        <w:bottom w:val="none" w:sz="0" w:space="0" w:color="auto"/>
        <w:right w:val="none" w:sz="0" w:space="0" w:color="auto"/>
      </w:divBdr>
    </w:div>
    <w:div w:id="1054474998">
      <w:bodyDiv w:val="1"/>
      <w:marLeft w:val="0"/>
      <w:marRight w:val="0"/>
      <w:marTop w:val="0"/>
      <w:marBottom w:val="0"/>
      <w:divBdr>
        <w:top w:val="none" w:sz="0" w:space="0" w:color="auto"/>
        <w:left w:val="none" w:sz="0" w:space="0" w:color="auto"/>
        <w:bottom w:val="none" w:sz="0" w:space="0" w:color="auto"/>
        <w:right w:val="none" w:sz="0" w:space="0" w:color="auto"/>
      </w:divBdr>
    </w:div>
    <w:div w:id="1055155013">
      <w:bodyDiv w:val="1"/>
      <w:marLeft w:val="0"/>
      <w:marRight w:val="0"/>
      <w:marTop w:val="0"/>
      <w:marBottom w:val="0"/>
      <w:divBdr>
        <w:top w:val="none" w:sz="0" w:space="0" w:color="auto"/>
        <w:left w:val="none" w:sz="0" w:space="0" w:color="auto"/>
        <w:bottom w:val="none" w:sz="0" w:space="0" w:color="auto"/>
        <w:right w:val="none" w:sz="0" w:space="0" w:color="auto"/>
      </w:divBdr>
    </w:div>
    <w:div w:id="1057237703">
      <w:bodyDiv w:val="1"/>
      <w:marLeft w:val="0"/>
      <w:marRight w:val="0"/>
      <w:marTop w:val="0"/>
      <w:marBottom w:val="0"/>
      <w:divBdr>
        <w:top w:val="none" w:sz="0" w:space="0" w:color="auto"/>
        <w:left w:val="none" w:sz="0" w:space="0" w:color="auto"/>
        <w:bottom w:val="none" w:sz="0" w:space="0" w:color="auto"/>
        <w:right w:val="none" w:sz="0" w:space="0" w:color="auto"/>
      </w:divBdr>
    </w:div>
    <w:div w:id="1058281082">
      <w:bodyDiv w:val="1"/>
      <w:marLeft w:val="0"/>
      <w:marRight w:val="0"/>
      <w:marTop w:val="0"/>
      <w:marBottom w:val="0"/>
      <w:divBdr>
        <w:top w:val="none" w:sz="0" w:space="0" w:color="auto"/>
        <w:left w:val="none" w:sz="0" w:space="0" w:color="auto"/>
        <w:bottom w:val="none" w:sz="0" w:space="0" w:color="auto"/>
        <w:right w:val="none" w:sz="0" w:space="0" w:color="auto"/>
      </w:divBdr>
    </w:div>
    <w:div w:id="1062750408">
      <w:bodyDiv w:val="1"/>
      <w:marLeft w:val="0"/>
      <w:marRight w:val="0"/>
      <w:marTop w:val="0"/>
      <w:marBottom w:val="0"/>
      <w:divBdr>
        <w:top w:val="none" w:sz="0" w:space="0" w:color="auto"/>
        <w:left w:val="none" w:sz="0" w:space="0" w:color="auto"/>
        <w:bottom w:val="none" w:sz="0" w:space="0" w:color="auto"/>
        <w:right w:val="none" w:sz="0" w:space="0" w:color="auto"/>
      </w:divBdr>
    </w:div>
    <w:div w:id="1063868940">
      <w:bodyDiv w:val="1"/>
      <w:marLeft w:val="0"/>
      <w:marRight w:val="0"/>
      <w:marTop w:val="0"/>
      <w:marBottom w:val="0"/>
      <w:divBdr>
        <w:top w:val="none" w:sz="0" w:space="0" w:color="auto"/>
        <w:left w:val="none" w:sz="0" w:space="0" w:color="auto"/>
        <w:bottom w:val="none" w:sz="0" w:space="0" w:color="auto"/>
        <w:right w:val="none" w:sz="0" w:space="0" w:color="auto"/>
      </w:divBdr>
    </w:div>
    <w:div w:id="1064110431">
      <w:bodyDiv w:val="1"/>
      <w:marLeft w:val="0"/>
      <w:marRight w:val="0"/>
      <w:marTop w:val="0"/>
      <w:marBottom w:val="0"/>
      <w:divBdr>
        <w:top w:val="none" w:sz="0" w:space="0" w:color="auto"/>
        <w:left w:val="none" w:sz="0" w:space="0" w:color="auto"/>
        <w:bottom w:val="none" w:sz="0" w:space="0" w:color="auto"/>
        <w:right w:val="none" w:sz="0" w:space="0" w:color="auto"/>
      </w:divBdr>
    </w:div>
    <w:div w:id="1076124631">
      <w:bodyDiv w:val="1"/>
      <w:marLeft w:val="0"/>
      <w:marRight w:val="0"/>
      <w:marTop w:val="0"/>
      <w:marBottom w:val="0"/>
      <w:divBdr>
        <w:top w:val="none" w:sz="0" w:space="0" w:color="auto"/>
        <w:left w:val="none" w:sz="0" w:space="0" w:color="auto"/>
        <w:bottom w:val="none" w:sz="0" w:space="0" w:color="auto"/>
        <w:right w:val="none" w:sz="0" w:space="0" w:color="auto"/>
      </w:divBdr>
    </w:div>
    <w:div w:id="1077097136">
      <w:bodyDiv w:val="1"/>
      <w:marLeft w:val="0"/>
      <w:marRight w:val="0"/>
      <w:marTop w:val="0"/>
      <w:marBottom w:val="0"/>
      <w:divBdr>
        <w:top w:val="none" w:sz="0" w:space="0" w:color="auto"/>
        <w:left w:val="none" w:sz="0" w:space="0" w:color="auto"/>
        <w:bottom w:val="none" w:sz="0" w:space="0" w:color="auto"/>
        <w:right w:val="none" w:sz="0" w:space="0" w:color="auto"/>
      </w:divBdr>
    </w:div>
    <w:div w:id="1080365740">
      <w:bodyDiv w:val="1"/>
      <w:marLeft w:val="0"/>
      <w:marRight w:val="0"/>
      <w:marTop w:val="0"/>
      <w:marBottom w:val="0"/>
      <w:divBdr>
        <w:top w:val="none" w:sz="0" w:space="0" w:color="auto"/>
        <w:left w:val="none" w:sz="0" w:space="0" w:color="auto"/>
        <w:bottom w:val="none" w:sz="0" w:space="0" w:color="auto"/>
        <w:right w:val="none" w:sz="0" w:space="0" w:color="auto"/>
      </w:divBdr>
    </w:div>
    <w:div w:id="1084574831">
      <w:bodyDiv w:val="1"/>
      <w:marLeft w:val="0"/>
      <w:marRight w:val="0"/>
      <w:marTop w:val="0"/>
      <w:marBottom w:val="0"/>
      <w:divBdr>
        <w:top w:val="none" w:sz="0" w:space="0" w:color="auto"/>
        <w:left w:val="none" w:sz="0" w:space="0" w:color="auto"/>
        <w:bottom w:val="none" w:sz="0" w:space="0" w:color="auto"/>
        <w:right w:val="none" w:sz="0" w:space="0" w:color="auto"/>
      </w:divBdr>
    </w:div>
    <w:div w:id="1092824572">
      <w:bodyDiv w:val="1"/>
      <w:marLeft w:val="0"/>
      <w:marRight w:val="0"/>
      <w:marTop w:val="0"/>
      <w:marBottom w:val="0"/>
      <w:divBdr>
        <w:top w:val="none" w:sz="0" w:space="0" w:color="auto"/>
        <w:left w:val="none" w:sz="0" w:space="0" w:color="auto"/>
        <w:bottom w:val="none" w:sz="0" w:space="0" w:color="auto"/>
        <w:right w:val="none" w:sz="0" w:space="0" w:color="auto"/>
      </w:divBdr>
    </w:div>
    <w:div w:id="1095399956">
      <w:bodyDiv w:val="1"/>
      <w:marLeft w:val="0"/>
      <w:marRight w:val="0"/>
      <w:marTop w:val="0"/>
      <w:marBottom w:val="0"/>
      <w:divBdr>
        <w:top w:val="none" w:sz="0" w:space="0" w:color="auto"/>
        <w:left w:val="none" w:sz="0" w:space="0" w:color="auto"/>
        <w:bottom w:val="none" w:sz="0" w:space="0" w:color="auto"/>
        <w:right w:val="none" w:sz="0" w:space="0" w:color="auto"/>
      </w:divBdr>
    </w:div>
    <w:div w:id="1102460201">
      <w:bodyDiv w:val="1"/>
      <w:marLeft w:val="0"/>
      <w:marRight w:val="0"/>
      <w:marTop w:val="0"/>
      <w:marBottom w:val="0"/>
      <w:divBdr>
        <w:top w:val="none" w:sz="0" w:space="0" w:color="auto"/>
        <w:left w:val="none" w:sz="0" w:space="0" w:color="auto"/>
        <w:bottom w:val="none" w:sz="0" w:space="0" w:color="auto"/>
        <w:right w:val="none" w:sz="0" w:space="0" w:color="auto"/>
      </w:divBdr>
    </w:div>
    <w:div w:id="1106929862">
      <w:bodyDiv w:val="1"/>
      <w:marLeft w:val="0"/>
      <w:marRight w:val="0"/>
      <w:marTop w:val="0"/>
      <w:marBottom w:val="0"/>
      <w:divBdr>
        <w:top w:val="none" w:sz="0" w:space="0" w:color="auto"/>
        <w:left w:val="none" w:sz="0" w:space="0" w:color="auto"/>
        <w:bottom w:val="none" w:sz="0" w:space="0" w:color="auto"/>
        <w:right w:val="none" w:sz="0" w:space="0" w:color="auto"/>
      </w:divBdr>
    </w:div>
    <w:div w:id="1107503000">
      <w:bodyDiv w:val="1"/>
      <w:marLeft w:val="0"/>
      <w:marRight w:val="0"/>
      <w:marTop w:val="0"/>
      <w:marBottom w:val="0"/>
      <w:divBdr>
        <w:top w:val="none" w:sz="0" w:space="0" w:color="auto"/>
        <w:left w:val="none" w:sz="0" w:space="0" w:color="auto"/>
        <w:bottom w:val="none" w:sz="0" w:space="0" w:color="auto"/>
        <w:right w:val="none" w:sz="0" w:space="0" w:color="auto"/>
      </w:divBdr>
    </w:div>
    <w:div w:id="1108963943">
      <w:bodyDiv w:val="1"/>
      <w:marLeft w:val="0"/>
      <w:marRight w:val="0"/>
      <w:marTop w:val="0"/>
      <w:marBottom w:val="0"/>
      <w:divBdr>
        <w:top w:val="none" w:sz="0" w:space="0" w:color="auto"/>
        <w:left w:val="none" w:sz="0" w:space="0" w:color="auto"/>
        <w:bottom w:val="none" w:sz="0" w:space="0" w:color="auto"/>
        <w:right w:val="none" w:sz="0" w:space="0" w:color="auto"/>
      </w:divBdr>
    </w:div>
    <w:div w:id="1110393707">
      <w:bodyDiv w:val="1"/>
      <w:marLeft w:val="0"/>
      <w:marRight w:val="0"/>
      <w:marTop w:val="0"/>
      <w:marBottom w:val="0"/>
      <w:divBdr>
        <w:top w:val="none" w:sz="0" w:space="0" w:color="auto"/>
        <w:left w:val="none" w:sz="0" w:space="0" w:color="auto"/>
        <w:bottom w:val="none" w:sz="0" w:space="0" w:color="auto"/>
        <w:right w:val="none" w:sz="0" w:space="0" w:color="auto"/>
      </w:divBdr>
    </w:div>
    <w:div w:id="1111514760">
      <w:bodyDiv w:val="1"/>
      <w:marLeft w:val="0"/>
      <w:marRight w:val="0"/>
      <w:marTop w:val="0"/>
      <w:marBottom w:val="0"/>
      <w:divBdr>
        <w:top w:val="none" w:sz="0" w:space="0" w:color="auto"/>
        <w:left w:val="none" w:sz="0" w:space="0" w:color="auto"/>
        <w:bottom w:val="none" w:sz="0" w:space="0" w:color="auto"/>
        <w:right w:val="none" w:sz="0" w:space="0" w:color="auto"/>
      </w:divBdr>
    </w:div>
    <w:div w:id="1112168407">
      <w:bodyDiv w:val="1"/>
      <w:marLeft w:val="0"/>
      <w:marRight w:val="0"/>
      <w:marTop w:val="0"/>
      <w:marBottom w:val="0"/>
      <w:divBdr>
        <w:top w:val="none" w:sz="0" w:space="0" w:color="auto"/>
        <w:left w:val="none" w:sz="0" w:space="0" w:color="auto"/>
        <w:bottom w:val="none" w:sz="0" w:space="0" w:color="auto"/>
        <w:right w:val="none" w:sz="0" w:space="0" w:color="auto"/>
      </w:divBdr>
    </w:div>
    <w:div w:id="1117022037">
      <w:bodyDiv w:val="1"/>
      <w:marLeft w:val="0"/>
      <w:marRight w:val="0"/>
      <w:marTop w:val="0"/>
      <w:marBottom w:val="0"/>
      <w:divBdr>
        <w:top w:val="none" w:sz="0" w:space="0" w:color="auto"/>
        <w:left w:val="none" w:sz="0" w:space="0" w:color="auto"/>
        <w:bottom w:val="none" w:sz="0" w:space="0" w:color="auto"/>
        <w:right w:val="none" w:sz="0" w:space="0" w:color="auto"/>
      </w:divBdr>
    </w:div>
    <w:div w:id="1119488472">
      <w:bodyDiv w:val="1"/>
      <w:marLeft w:val="0"/>
      <w:marRight w:val="0"/>
      <w:marTop w:val="0"/>
      <w:marBottom w:val="0"/>
      <w:divBdr>
        <w:top w:val="none" w:sz="0" w:space="0" w:color="auto"/>
        <w:left w:val="none" w:sz="0" w:space="0" w:color="auto"/>
        <w:bottom w:val="none" w:sz="0" w:space="0" w:color="auto"/>
        <w:right w:val="none" w:sz="0" w:space="0" w:color="auto"/>
      </w:divBdr>
    </w:div>
    <w:div w:id="1121218350">
      <w:bodyDiv w:val="1"/>
      <w:marLeft w:val="0"/>
      <w:marRight w:val="0"/>
      <w:marTop w:val="0"/>
      <w:marBottom w:val="0"/>
      <w:divBdr>
        <w:top w:val="none" w:sz="0" w:space="0" w:color="auto"/>
        <w:left w:val="none" w:sz="0" w:space="0" w:color="auto"/>
        <w:bottom w:val="none" w:sz="0" w:space="0" w:color="auto"/>
        <w:right w:val="none" w:sz="0" w:space="0" w:color="auto"/>
      </w:divBdr>
    </w:div>
    <w:div w:id="1122503822">
      <w:bodyDiv w:val="1"/>
      <w:marLeft w:val="0"/>
      <w:marRight w:val="0"/>
      <w:marTop w:val="0"/>
      <w:marBottom w:val="0"/>
      <w:divBdr>
        <w:top w:val="none" w:sz="0" w:space="0" w:color="auto"/>
        <w:left w:val="none" w:sz="0" w:space="0" w:color="auto"/>
        <w:bottom w:val="none" w:sz="0" w:space="0" w:color="auto"/>
        <w:right w:val="none" w:sz="0" w:space="0" w:color="auto"/>
      </w:divBdr>
    </w:div>
    <w:div w:id="1128860290">
      <w:bodyDiv w:val="1"/>
      <w:marLeft w:val="0"/>
      <w:marRight w:val="0"/>
      <w:marTop w:val="0"/>
      <w:marBottom w:val="0"/>
      <w:divBdr>
        <w:top w:val="none" w:sz="0" w:space="0" w:color="auto"/>
        <w:left w:val="none" w:sz="0" w:space="0" w:color="auto"/>
        <w:bottom w:val="none" w:sz="0" w:space="0" w:color="auto"/>
        <w:right w:val="none" w:sz="0" w:space="0" w:color="auto"/>
      </w:divBdr>
    </w:div>
    <w:div w:id="1135290696">
      <w:bodyDiv w:val="1"/>
      <w:marLeft w:val="0"/>
      <w:marRight w:val="0"/>
      <w:marTop w:val="0"/>
      <w:marBottom w:val="0"/>
      <w:divBdr>
        <w:top w:val="none" w:sz="0" w:space="0" w:color="auto"/>
        <w:left w:val="none" w:sz="0" w:space="0" w:color="auto"/>
        <w:bottom w:val="none" w:sz="0" w:space="0" w:color="auto"/>
        <w:right w:val="none" w:sz="0" w:space="0" w:color="auto"/>
      </w:divBdr>
    </w:div>
    <w:div w:id="1143959829">
      <w:bodyDiv w:val="1"/>
      <w:marLeft w:val="0"/>
      <w:marRight w:val="0"/>
      <w:marTop w:val="0"/>
      <w:marBottom w:val="0"/>
      <w:divBdr>
        <w:top w:val="none" w:sz="0" w:space="0" w:color="auto"/>
        <w:left w:val="none" w:sz="0" w:space="0" w:color="auto"/>
        <w:bottom w:val="none" w:sz="0" w:space="0" w:color="auto"/>
        <w:right w:val="none" w:sz="0" w:space="0" w:color="auto"/>
      </w:divBdr>
    </w:div>
    <w:div w:id="1145468480">
      <w:bodyDiv w:val="1"/>
      <w:marLeft w:val="0"/>
      <w:marRight w:val="0"/>
      <w:marTop w:val="0"/>
      <w:marBottom w:val="0"/>
      <w:divBdr>
        <w:top w:val="none" w:sz="0" w:space="0" w:color="auto"/>
        <w:left w:val="none" w:sz="0" w:space="0" w:color="auto"/>
        <w:bottom w:val="none" w:sz="0" w:space="0" w:color="auto"/>
        <w:right w:val="none" w:sz="0" w:space="0" w:color="auto"/>
      </w:divBdr>
    </w:div>
    <w:div w:id="1145661007">
      <w:bodyDiv w:val="1"/>
      <w:marLeft w:val="0"/>
      <w:marRight w:val="0"/>
      <w:marTop w:val="0"/>
      <w:marBottom w:val="0"/>
      <w:divBdr>
        <w:top w:val="none" w:sz="0" w:space="0" w:color="auto"/>
        <w:left w:val="none" w:sz="0" w:space="0" w:color="auto"/>
        <w:bottom w:val="none" w:sz="0" w:space="0" w:color="auto"/>
        <w:right w:val="none" w:sz="0" w:space="0" w:color="auto"/>
      </w:divBdr>
    </w:div>
    <w:div w:id="1145704621">
      <w:bodyDiv w:val="1"/>
      <w:marLeft w:val="0"/>
      <w:marRight w:val="0"/>
      <w:marTop w:val="0"/>
      <w:marBottom w:val="0"/>
      <w:divBdr>
        <w:top w:val="none" w:sz="0" w:space="0" w:color="auto"/>
        <w:left w:val="none" w:sz="0" w:space="0" w:color="auto"/>
        <w:bottom w:val="none" w:sz="0" w:space="0" w:color="auto"/>
        <w:right w:val="none" w:sz="0" w:space="0" w:color="auto"/>
      </w:divBdr>
    </w:div>
    <w:div w:id="1149395851">
      <w:bodyDiv w:val="1"/>
      <w:marLeft w:val="0"/>
      <w:marRight w:val="0"/>
      <w:marTop w:val="0"/>
      <w:marBottom w:val="0"/>
      <w:divBdr>
        <w:top w:val="none" w:sz="0" w:space="0" w:color="auto"/>
        <w:left w:val="none" w:sz="0" w:space="0" w:color="auto"/>
        <w:bottom w:val="none" w:sz="0" w:space="0" w:color="auto"/>
        <w:right w:val="none" w:sz="0" w:space="0" w:color="auto"/>
      </w:divBdr>
    </w:div>
    <w:div w:id="1150555636">
      <w:bodyDiv w:val="1"/>
      <w:marLeft w:val="0"/>
      <w:marRight w:val="0"/>
      <w:marTop w:val="0"/>
      <w:marBottom w:val="0"/>
      <w:divBdr>
        <w:top w:val="none" w:sz="0" w:space="0" w:color="auto"/>
        <w:left w:val="none" w:sz="0" w:space="0" w:color="auto"/>
        <w:bottom w:val="none" w:sz="0" w:space="0" w:color="auto"/>
        <w:right w:val="none" w:sz="0" w:space="0" w:color="auto"/>
      </w:divBdr>
    </w:div>
    <w:div w:id="1156871851">
      <w:bodyDiv w:val="1"/>
      <w:marLeft w:val="0"/>
      <w:marRight w:val="0"/>
      <w:marTop w:val="0"/>
      <w:marBottom w:val="0"/>
      <w:divBdr>
        <w:top w:val="none" w:sz="0" w:space="0" w:color="auto"/>
        <w:left w:val="none" w:sz="0" w:space="0" w:color="auto"/>
        <w:bottom w:val="none" w:sz="0" w:space="0" w:color="auto"/>
        <w:right w:val="none" w:sz="0" w:space="0" w:color="auto"/>
      </w:divBdr>
    </w:div>
    <w:div w:id="1159922159">
      <w:bodyDiv w:val="1"/>
      <w:marLeft w:val="0"/>
      <w:marRight w:val="0"/>
      <w:marTop w:val="0"/>
      <w:marBottom w:val="0"/>
      <w:divBdr>
        <w:top w:val="none" w:sz="0" w:space="0" w:color="auto"/>
        <w:left w:val="none" w:sz="0" w:space="0" w:color="auto"/>
        <w:bottom w:val="none" w:sz="0" w:space="0" w:color="auto"/>
        <w:right w:val="none" w:sz="0" w:space="0" w:color="auto"/>
      </w:divBdr>
    </w:div>
    <w:div w:id="1161123698">
      <w:bodyDiv w:val="1"/>
      <w:marLeft w:val="0"/>
      <w:marRight w:val="0"/>
      <w:marTop w:val="0"/>
      <w:marBottom w:val="0"/>
      <w:divBdr>
        <w:top w:val="none" w:sz="0" w:space="0" w:color="auto"/>
        <w:left w:val="none" w:sz="0" w:space="0" w:color="auto"/>
        <w:bottom w:val="none" w:sz="0" w:space="0" w:color="auto"/>
        <w:right w:val="none" w:sz="0" w:space="0" w:color="auto"/>
      </w:divBdr>
    </w:div>
    <w:div w:id="1165784244">
      <w:bodyDiv w:val="1"/>
      <w:marLeft w:val="0"/>
      <w:marRight w:val="0"/>
      <w:marTop w:val="0"/>
      <w:marBottom w:val="0"/>
      <w:divBdr>
        <w:top w:val="none" w:sz="0" w:space="0" w:color="auto"/>
        <w:left w:val="none" w:sz="0" w:space="0" w:color="auto"/>
        <w:bottom w:val="none" w:sz="0" w:space="0" w:color="auto"/>
        <w:right w:val="none" w:sz="0" w:space="0" w:color="auto"/>
      </w:divBdr>
    </w:div>
    <w:div w:id="1167210449">
      <w:bodyDiv w:val="1"/>
      <w:marLeft w:val="0"/>
      <w:marRight w:val="0"/>
      <w:marTop w:val="0"/>
      <w:marBottom w:val="0"/>
      <w:divBdr>
        <w:top w:val="none" w:sz="0" w:space="0" w:color="auto"/>
        <w:left w:val="none" w:sz="0" w:space="0" w:color="auto"/>
        <w:bottom w:val="none" w:sz="0" w:space="0" w:color="auto"/>
        <w:right w:val="none" w:sz="0" w:space="0" w:color="auto"/>
      </w:divBdr>
    </w:div>
    <w:div w:id="1170020509">
      <w:bodyDiv w:val="1"/>
      <w:marLeft w:val="0"/>
      <w:marRight w:val="0"/>
      <w:marTop w:val="0"/>
      <w:marBottom w:val="0"/>
      <w:divBdr>
        <w:top w:val="none" w:sz="0" w:space="0" w:color="auto"/>
        <w:left w:val="none" w:sz="0" w:space="0" w:color="auto"/>
        <w:bottom w:val="none" w:sz="0" w:space="0" w:color="auto"/>
        <w:right w:val="none" w:sz="0" w:space="0" w:color="auto"/>
      </w:divBdr>
    </w:div>
    <w:div w:id="1172529722">
      <w:bodyDiv w:val="1"/>
      <w:marLeft w:val="0"/>
      <w:marRight w:val="0"/>
      <w:marTop w:val="0"/>
      <w:marBottom w:val="0"/>
      <w:divBdr>
        <w:top w:val="none" w:sz="0" w:space="0" w:color="auto"/>
        <w:left w:val="none" w:sz="0" w:space="0" w:color="auto"/>
        <w:bottom w:val="none" w:sz="0" w:space="0" w:color="auto"/>
        <w:right w:val="none" w:sz="0" w:space="0" w:color="auto"/>
      </w:divBdr>
    </w:div>
    <w:div w:id="1179467202">
      <w:bodyDiv w:val="1"/>
      <w:marLeft w:val="0"/>
      <w:marRight w:val="0"/>
      <w:marTop w:val="0"/>
      <w:marBottom w:val="0"/>
      <w:divBdr>
        <w:top w:val="none" w:sz="0" w:space="0" w:color="auto"/>
        <w:left w:val="none" w:sz="0" w:space="0" w:color="auto"/>
        <w:bottom w:val="none" w:sz="0" w:space="0" w:color="auto"/>
        <w:right w:val="none" w:sz="0" w:space="0" w:color="auto"/>
      </w:divBdr>
    </w:div>
    <w:div w:id="1183321178">
      <w:bodyDiv w:val="1"/>
      <w:marLeft w:val="0"/>
      <w:marRight w:val="0"/>
      <w:marTop w:val="0"/>
      <w:marBottom w:val="0"/>
      <w:divBdr>
        <w:top w:val="none" w:sz="0" w:space="0" w:color="auto"/>
        <w:left w:val="none" w:sz="0" w:space="0" w:color="auto"/>
        <w:bottom w:val="none" w:sz="0" w:space="0" w:color="auto"/>
        <w:right w:val="none" w:sz="0" w:space="0" w:color="auto"/>
      </w:divBdr>
    </w:div>
    <w:div w:id="1184707113">
      <w:bodyDiv w:val="1"/>
      <w:marLeft w:val="0"/>
      <w:marRight w:val="0"/>
      <w:marTop w:val="0"/>
      <w:marBottom w:val="0"/>
      <w:divBdr>
        <w:top w:val="none" w:sz="0" w:space="0" w:color="auto"/>
        <w:left w:val="none" w:sz="0" w:space="0" w:color="auto"/>
        <w:bottom w:val="none" w:sz="0" w:space="0" w:color="auto"/>
        <w:right w:val="none" w:sz="0" w:space="0" w:color="auto"/>
      </w:divBdr>
      <w:divsChild>
        <w:div w:id="63526489">
          <w:marLeft w:val="806"/>
          <w:marRight w:val="0"/>
          <w:marTop w:val="77"/>
          <w:marBottom w:val="0"/>
          <w:divBdr>
            <w:top w:val="none" w:sz="0" w:space="0" w:color="auto"/>
            <w:left w:val="none" w:sz="0" w:space="0" w:color="auto"/>
            <w:bottom w:val="none" w:sz="0" w:space="0" w:color="auto"/>
            <w:right w:val="none" w:sz="0" w:space="0" w:color="auto"/>
          </w:divBdr>
        </w:div>
        <w:div w:id="155925459">
          <w:marLeft w:val="806"/>
          <w:marRight w:val="0"/>
          <w:marTop w:val="77"/>
          <w:marBottom w:val="0"/>
          <w:divBdr>
            <w:top w:val="none" w:sz="0" w:space="0" w:color="auto"/>
            <w:left w:val="none" w:sz="0" w:space="0" w:color="auto"/>
            <w:bottom w:val="none" w:sz="0" w:space="0" w:color="auto"/>
            <w:right w:val="none" w:sz="0" w:space="0" w:color="auto"/>
          </w:divBdr>
        </w:div>
        <w:div w:id="261185539">
          <w:marLeft w:val="806"/>
          <w:marRight w:val="0"/>
          <w:marTop w:val="77"/>
          <w:marBottom w:val="0"/>
          <w:divBdr>
            <w:top w:val="none" w:sz="0" w:space="0" w:color="auto"/>
            <w:left w:val="none" w:sz="0" w:space="0" w:color="auto"/>
            <w:bottom w:val="none" w:sz="0" w:space="0" w:color="auto"/>
            <w:right w:val="none" w:sz="0" w:space="0" w:color="auto"/>
          </w:divBdr>
        </w:div>
        <w:div w:id="336691084">
          <w:marLeft w:val="806"/>
          <w:marRight w:val="0"/>
          <w:marTop w:val="77"/>
          <w:marBottom w:val="0"/>
          <w:divBdr>
            <w:top w:val="none" w:sz="0" w:space="0" w:color="auto"/>
            <w:left w:val="none" w:sz="0" w:space="0" w:color="auto"/>
            <w:bottom w:val="none" w:sz="0" w:space="0" w:color="auto"/>
            <w:right w:val="none" w:sz="0" w:space="0" w:color="auto"/>
          </w:divBdr>
        </w:div>
        <w:div w:id="366832693">
          <w:marLeft w:val="806"/>
          <w:marRight w:val="0"/>
          <w:marTop w:val="77"/>
          <w:marBottom w:val="0"/>
          <w:divBdr>
            <w:top w:val="none" w:sz="0" w:space="0" w:color="auto"/>
            <w:left w:val="none" w:sz="0" w:space="0" w:color="auto"/>
            <w:bottom w:val="none" w:sz="0" w:space="0" w:color="auto"/>
            <w:right w:val="none" w:sz="0" w:space="0" w:color="auto"/>
          </w:divBdr>
        </w:div>
        <w:div w:id="657881416">
          <w:marLeft w:val="806"/>
          <w:marRight w:val="0"/>
          <w:marTop w:val="77"/>
          <w:marBottom w:val="0"/>
          <w:divBdr>
            <w:top w:val="none" w:sz="0" w:space="0" w:color="auto"/>
            <w:left w:val="none" w:sz="0" w:space="0" w:color="auto"/>
            <w:bottom w:val="none" w:sz="0" w:space="0" w:color="auto"/>
            <w:right w:val="none" w:sz="0" w:space="0" w:color="auto"/>
          </w:divBdr>
        </w:div>
        <w:div w:id="774711012">
          <w:marLeft w:val="806"/>
          <w:marRight w:val="0"/>
          <w:marTop w:val="77"/>
          <w:marBottom w:val="0"/>
          <w:divBdr>
            <w:top w:val="none" w:sz="0" w:space="0" w:color="auto"/>
            <w:left w:val="none" w:sz="0" w:space="0" w:color="auto"/>
            <w:bottom w:val="none" w:sz="0" w:space="0" w:color="auto"/>
            <w:right w:val="none" w:sz="0" w:space="0" w:color="auto"/>
          </w:divBdr>
        </w:div>
        <w:div w:id="1041247905">
          <w:marLeft w:val="806"/>
          <w:marRight w:val="0"/>
          <w:marTop w:val="77"/>
          <w:marBottom w:val="0"/>
          <w:divBdr>
            <w:top w:val="none" w:sz="0" w:space="0" w:color="auto"/>
            <w:left w:val="none" w:sz="0" w:space="0" w:color="auto"/>
            <w:bottom w:val="none" w:sz="0" w:space="0" w:color="auto"/>
            <w:right w:val="none" w:sz="0" w:space="0" w:color="auto"/>
          </w:divBdr>
        </w:div>
        <w:div w:id="1500196187">
          <w:marLeft w:val="806"/>
          <w:marRight w:val="0"/>
          <w:marTop w:val="77"/>
          <w:marBottom w:val="0"/>
          <w:divBdr>
            <w:top w:val="none" w:sz="0" w:space="0" w:color="auto"/>
            <w:left w:val="none" w:sz="0" w:space="0" w:color="auto"/>
            <w:bottom w:val="none" w:sz="0" w:space="0" w:color="auto"/>
            <w:right w:val="none" w:sz="0" w:space="0" w:color="auto"/>
          </w:divBdr>
        </w:div>
        <w:div w:id="1660890846">
          <w:marLeft w:val="806"/>
          <w:marRight w:val="0"/>
          <w:marTop w:val="72"/>
          <w:marBottom w:val="0"/>
          <w:divBdr>
            <w:top w:val="none" w:sz="0" w:space="0" w:color="auto"/>
            <w:left w:val="none" w:sz="0" w:space="0" w:color="auto"/>
            <w:bottom w:val="none" w:sz="0" w:space="0" w:color="auto"/>
            <w:right w:val="none" w:sz="0" w:space="0" w:color="auto"/>
          </w:divBdr>
        </w:div>
        <w:div w:id="1687053189">
          <w:marLeft w:val="806"/>
          <w:marRight w:val="0"/>
          <w:marTop w:val="77"/>
          <w:marBottom w:val="0"/>
          <w:divBdr>
            <w:top w:val="none" w:sz="0" w:space="0" w:color="auto"/>
            <w:left w:val="none" w:sz="0" w:space="0" w:color="auto"/>
            <w:bottom w:val="none" w:sz="0" w:space="0" w:color="auto"/>
            <w:right w:val="none" w:sz="0" w:space="0" w:color="auto"/>
          </w:divBdr>
        </w:div>
        <w:div w:id="1933317516">
          <w:marLeft w:val="806"/>
          <w:marRight w:val="0"/>
          <w:marTop w:val="77"/>
          <w:marBottom w:val="0"/>
          <w:divBdr>
            <w:top w:val="none" w:sz="0" w:space="0" w:color="auto"/>
            <w:left w:val="none" w:sz="0" w:space="0" w:color="auto"/>
            <w:bottom w:val="none" w:sz="0" w:space="0" w:color="auto"/>
            <w:right w:val="none" w:sz="0" w:space="0" w:color="auto"/>
          </w:divBdr>
        </w:div>
        <w:div w:id="2067294727">
          <w:marLeft w:val="806"/>
          <w:marRight w:val="0"/>
          <w:marTop w:val="77"/>
          <w:marBottom w:val="0"/>
          <w:divBdr>
            <w:top w:val="none" w:sz="0" w:space="0" w:color="auto"/>
            <w:left w:val="none" w:sz="0" w:space="0" w:color="auto"/>
            <w:bottom w:val="none" w:sz="0" w:space="0" w:color="auto"/>
            <w:right w:val="none" w:sz="0" w:space="0" w:color="auto"/>
          </w:divBdr>
        </w:div>
        <w:div w:id="2102144620">
          <w:marLeft w:val="806"/>
          <w:marRight w:val="0"/>
          <w:marTop w:val="77"/>
          <w:marBottom w:val="0"/>
          <w:divBdr>
            <w:top w:val="none" w:sz="0" w:space="0" w:color="auto"/>
            <w:left w:val="none" w:sz="0" w:space="0" w:color="auto"/>
            <w:bottom w:val="none" w:sz="0" w:space="0" w:color="auto"/>
            <w:right w:val="none" w:sz="0" w:space="0" w:color="auto"/>
          </w:divBdr>
        </w:div>
        <w:div w:id="2138795390">
          <w:marLeft w:val="806"/>
          <w:marRight w:val="0"/>
          <w:marTop w:val="77"/>
          <w:marBottom w:val="0"/>
          <w:divBdr>
            <w:top w:val="none" w:sz="0" w:space="0" w:color="auto"/>
            <w:left w:val="none" w:sz="0" w:space="0" w:color="auto"/>
            <w:bottom w:val="none" w:sz="0" w:space="0" w:color="auto"/>
            <w:right w:val="none" w:sz="0" w:space="0" w:color="auto"/>
          </w:divBdr>
        </w:div>
      </w:divsChild>
    </w:div>
    <w:div w:id="1185705031">
      <w:bodyDiv w:val="1"/>
      <w:marLeft w:val="0"/>
      <w:marRight w:val="0"/>
      <w:marTop w:val="0"/>
      <w:marBottom w:val="0"/>
      <w:divBdr>
        <w:top w:val="none" w:sz="0" w:space="0" w:color="auto"/>
        <w:left w:val="none" w:sz="0" w:space="0" w:color="auto"/>
        <w:bottom w:val="none" w:sz="0" w:space="0" w:color="auto"/>
        <w:right w:val="none" w:sz="0" w:space="0" w:color="auto"/>
      </w:divBdr>
    </w:div>
    <w:div w:id="1188328067">
      <w:bodyDiv w:val="1"/>
      <w:marLeft w:val="0"/>
      <w:marRight w:val="0"/>
      <w:marTop w:val="0"/>
      <w:marBottom w:val="0"/>
      <w:divBdr>
        <w:top w:val="none" w:sz="0" w:space="0" w:color="auto"/>
        <w:left w:val="none" w:sz="0" w:space="0" w:color="auto"/>
        <w:bottom w:val="none" w:sz="0" w:space="0" w:color="auto"/>
        <w:right w:val="none" w:sz="0" w:space="0" w:color="auto"/>
      </w:divBdr>
    </w:div>
    <w:div w:id="1189837366">
      <w:bodyDiv w:val="1"/>
      <w:marLeft w:val="0"/>
      <w:marRight w:val="0"/>
      <w:marTop w:val="0"/>
      <w:marBottom w:val="0"/>
      <w:divBdr>
        <w:top w:val="none" w:sz="0" w:space="0" w:color="auto"/>
        <w:left w:val="none" w:sz="0" w:space="0" w:color="auto"/>
        <w:bottom w:val="none" w:sz="0" w:space="0" w:color="auto"/>
        <w:right w:val="none" w:sz="0" w:space="0" w:color="auto"/>
      </w:divBdr>
    </w:div>
    <w:div w:id="1191913577">
      <w:bodyDiv w:val="1"/>
      <w:marLeft w:val="0"/>
      <w:marRight w:val="0"/>
      <w:marTop w:val="0"/>
      <w:marBottom w:val="0"/>
      <w:divBdr>
        <w:top w:val="none" w:sz="0" w:space="0" w:color="auto"/>
        <w:left w:val="none" w:sz="0" w:space="0" w:color="auto"/>
        <w:bottom w:val="none" w:sz="0" w:space="0" w:color="auto"/>
        <w:right w:val="none" w:sz="0" w:space="0" w:color="auto"/>
      </w:divBdr>
    </w:div>
    <w:div w:id="1206680278">
      <w:bodyDiv w:val="1"/>
      <w:marLeft w:val="0"/>
      <w:marRight w:val="0"/>
      <w:marTop w:val="0"/>
      <w:marBottom w:val="0"/>
      <w:divBdr>
        <w:top w:val="none" w:sz="0" w:space="0" w:color="auto"/>
        <w:left w:val="none" w:sz="0" w:space="0" w:color="auto"/>
        <w:bottom w:val="none" w:sz="0" w:space="0" w:color="auto"/>
        <w:right w:val="none" w:sz="0" w:space="0" w:color="auto"/>
      </w:divBdr>
    </w:div>
    <w:div w:id="1207642985">
      <w:bodyDiv w:val="1"/>
      <w:marLeft w:val="0"/>
      <w:marRight w:val="0"/>
      <w:marTop w:val="0"/>
      <w:marBottom w:val="0"/>
      <w:divBdr>
        <w:top w:val="none" w:sz="0" w:space="0" w:color="auto"/>
        <w:left w:val="none" w:sz="0" w:space="0" w:color="auto"/>
        <w:bottom w:val="none" w:sz="0" w:space="0" w:color="auto"/>
        <w:right w:val="none" w:sz="0" w:space="0" w:color="auto"/>
      </w:divBdr>
    </w:div>
    <w:div w:id="1209680677">
      <w:bodyDiv w:val="1"/>
      <w:marLeft w:val="0"/>
      <w:marRight w:val="0"/>
      <w:marTop w:val="0"/>
      <w:marBottom w:val="0"/>
      <w:divBdr>
        <w:top w:val="none" w:sz="0" w:space="0" w:color="auto"/>
        <w:left w:val="none" w:sz="0" w:space="0" w:color="auto"/>
        <w:bottom w:val="none" w:sz="0" w:space="0" w:color="auto"/>
        <w:right w:val="none" w:sz="0" w:space="0" w:color="auto"/>
      </w:divBdr>
    </w:div>
    <w:div w:id="1212038339">
      <w:bodyDiv w:val="1"/>
      <w:marLeft w:val="0"/>
      <w:marRight w:val="0"/>
      <w:marTop w:val="0"/>
      <w:marBottom w:val="0"/>
      <w:divBdr>
        <w:top w:val="none" w:sz="0" w:space="0" w:color="auto"/>
        <w:left w:val="none" w:sz="0" w:space="0" w:color="auto"/>
        <w:bottom w:val="none" w:sz="0" w:space="0" w:color="auto"/>
        <w:right w:val="none" w:sz="0" w:space="0" w:color="auto"/>
      </w:divBdr>
    </w:div>
    <w:div w:id="1212963392">
      <w:bodyDiv w:val="1"/>
      <w:marLeft w:val="0"/>
      <w:marRight w:val="0"/>
      <w:marTop w:val="0"/>
      <w:marBottom w:val="0"/>
      <w:divBdr>
        <w:top w:val="none" w:sz="0" w:space="0" w:color="auto"/>
        <w:left w:val="none" w:sz="0" w:space="0" w:color="auto"/>
        <w:bottom w:val="none" w:sz="0" w:space="0" w:color="auto"/>
        <w:right w:val="none" w:sz="0" w:space="0" w:color="auto"/>
      </w:divBdr>
    </w:div>
    <w:div w:id="1216313759">
      <w:bodyDiv w:val="1"/>
      <w:marLeft w:val="0"/>
      <w:marRight w:val="0"/>
      <w:marTop w:val="0"/>
      <w:marBottom w:val="0"/>
      <w:divBdr>
        <w:top w:val="none" w:sz="0" w:space="0" w:color="auto"/>
        <w:left w:val="none" w:sz="0" w:space="0" w:color="auto"/>
        <w:bottom w:val="none" w:sz="0" w:space="0" w:color="auto"/>
        <w:right w:val="none" w:sz="0" w:space="0" w:color="auto"/>
      </w:divBdr>
    </w:div>
    <w:div w:id="1217739638">
      <w:bodyDiv w:val="1"/>
      <w:marLeft w:val="0"/>
      <w:marRight w:val="0"/>
      <w:marTop w:val="0"/>
      <w:marBottom w:val="0"/>
      <w:divBdr>
        <w:top w:val="none" w:sz="0" w:space="0" w:color="auto"/>
        <w:left w:val="none" w:sz="0" w:space="0" w:color="auto"/>
        <w:bottom w:val="none" w:sz="0" w:space="0" w:color="auto"/>
        <w:right w:val="none" w:sz="0" w:space="0" w:color="auto"/>
      </w:divBdr>
    </w:div>
    <w:div w:id="1217745572">
      <w:bodyDiv w:val="1"/>
      <w:marLeft w:val="0"/>
      <w:marRight w:val="0"/>
      <w:marTop w:val="0"/>
      <w:marBottom w:val="0"/>
      <w:divBdr>
        <w:top w:val="none" w:sz="0" w:space="0" w:color="auto"/>
        <w:left w:val="none" w:sz="0" w:space="0" w:color="auto"/>
        <w:bottom w:val="none" w:sz="0" w:space="0" w:color="auto"/>
        <w:right w:val="none" w:sz="0" w:space="0" w:color="auto"/>
      </w:divBdr>
    </w:div>
    <w:div w:id="1219436843">
      <w:bodyDiv w:val="1"/>
      <w:marLeft w:val="0"/>
      <w:marRight w:val="0"/>
      <w:marTop w:val="0"/>
      <w:marBottom w:val="0"/>
      <w:divBdr>
        <w:top w:val="none" w:sz="0" w:space="0" w:color="auto"/>
        <w:left w:val="none" w:sz="0" w:space="0" w:color="auto"/>
        <w:bottom w:val="none" w:sz="0" w:space="0" w:color="auto"/>
        <w:right w:val="none" w:sz="0" w:space="0" w:color="auto"/>
      </w:divBdr>
    </w:div>
    <w:div w:id="1224364471">
      <w:bodyDiv w:val="1"/>
      <w:marLeft w:val="0"/>
      <w:marRight w:val="0"/>
      <w:marTop w:val="0"/>
      <w:marBottom w:val="0"/>
      <w:divBdr>
        <w:top w:val="none" w:sz="0" w:space="0" w:color="auto"/>
        <w:left w:val="none" w:sz="0" w:space="0" w:color="auto"/>
        <w:bottom w:val="none" w:sz="0" w:space="0" w:color="auto"/>
        <w:right w:val="none" w:sz="0" w:space="0" w:color="auto"/>
      </w:divBdr>
    </w:div>
    <w:div w:id="1225339592">
      <w:bodyDiv w:val="1"/>
      <w:marLeft w:val="0"/>
      <w:marRight w:val="0"/>
      <w:marTop w:val="0"/>
      <w:marBottom w:val="0"/>
      <w:divBdr>
        <w:top w:val="none" w:sz="0" w:space="0" w:color="auto"/>
        <w:left w:val="none" w:sz="0" w:space="0" w:color="auto"/>
        <w:bottom w:val="none" w:sz="0" w:space="0" w:color="auto"/>
        <w:right w:val="none" w:sz="0" w:space="0" w:color="auto"/>
      </w:divBdr>
    </w:div>
    <w:div w:id="1229538452">
      <w:bodyDiv w:val="1"/>
      <w:marLeft w:val="0"/>
      <w:marRight w:val="0"/>
      <w:marTop w:val="0"/>
      <w:marBottom w:val="0"/>
      <w:divBdr>
        <w:top w:val="none" w:sz="0" w:space="0" w:color="auto"/>
        <w:left w:val="none" w:sz="0" w:space="0" w:color="auto"/>
        <w:bottom w:val="none" w:sz="0" w:space="0" w:color="auto"/>
        <w:right w:val="none" w:sz="0" w:space="0" w:color="auto"/>
      </w:divBdr>
    </w:div>
    <w:div w:id="1231766791">
      <w:bodyDiv w:val="1"/>
      <w:marLeft w:val="0"/>
      <w:marRight w:val="0"/>
      <w:marTop w:val="0"/>
      <w:marBottom w:val="0"/>
      <w:divBdr>
        <w:top w:val="none" w:sz="0" w:space="0" w:color="auto"/>
        <w:left w:val="none" w:sz="0" w:space="0" w:color="auto"/>
        <w:bottom w:val="none" w:sz="0" w:space="0" w:color="auto"/>
        <w:right w:val="none" w:sz="0" w:space="0" w:color="auto"/>
      </w:divBdr>
    </w:div>
    <w:div w:id="1233934160">
      <w:bodyDiv w:val="1"/>
      <w:marLeft w:val="0"/>
      <w:marRight w:val="0"/>
      <w:marTop w:val="0"/>
      <w:marBottom w:val="0"/>
      <w:divBdr>
        <w:top w:val="none" w:sz="0" w:space="0" w:color="auto"/>
        <w:left w:val="none" w:sz="0" w:space="0" w:color="auto"/>
        <w:bottom w:val="none" w:sz="0" w:space="0" w:color="auto"/>
        <w:right w:val="none" w:sz="0" w:space="0" w:color="auto"/>
      </w:divBdr>
    </w:div>
    <w:div w:id="1234663627">
      <w:bodyDiv w:val="1"/>
      <w:marLeft w:val="0"/>
      <w:marRight w:val="0"/>
      <w:marTop w:val="0"/>
      <w:marBottom w:val="0"/>
      <w:divBdr>
        <w:top w:val="none" w:sz="0" w:space="0" w:color="auto"/>
        <w:left w:val="none" w:sz="0" w:space="0" w:color="auto"/>
        <w:bottom w:val="none" w:sz="0" w:space="0" w:color="auto"/>
        <w:right w:val="none" w:sz="0" w:space="0" w:color="auto"/>
      </w:divBdr>
    </w:div>
    <w:div w:id="1235892439">
      <w:bodyDiv w:val="1"/>
      <w:marLeft w:val="0"/>
      <w:marRight w:val="0"/>
      <w:marTop w:val="0"/>
      <w:marBottom w:val="0"/>
      <w:divBdr>
        <w:top w:val="none" w:sz="0" w:space="0" w:color="auto"/>
        <w:left w:val="none" w:sz="0" w:space="0" w:color="auto"/>
        <w:bottom w:val="none" w:sz="0" w:space="0" w:color="auto"/>
        <w:right w:val="none" w:sz="0" w:space="0" w:color="auto"/>
      </w:divBdr>
    </w:div>
    <w:div w:id="1237276371">
      <w:bodyDiv w:val="1"/>
      <w:marLeft w:val="0"/>
      <w:marRight w:val="0"/>
      <w:marTop w:val="0"/>
      <w:marBottom w:val="0"/>
      <w:divBdr>
        <w:top w:val="none" w:sz="0" w:space="0" w:color="auto"/>
        <w:left w:val="none" w:sz="0" w:space="0" w:color="auto"/>
        <w:bottom w:val="none" w:sz="0" w:space="0" w:color="auto"/>
        <w:right w:val="none" w:sz="0" w:space="0" w:color="auto"/>
      </w:divBdr>
    </w:div>
    <w:div w:id="1237982710">
      <w:bodyDiv w:val="1"/>
      <w:marLeft w:val="0"/>
      <w:marRight w:val="0"/>
      <w:marTop w:val="0"/>
      <w:marBottom w:val="0"/>
      <w:divBdr>
        <w:top w:val="none" w:sz="0" w:space="0" w:color="auto"/>
        <w:left w:val="none" w:sz="0" w:space="0" w:color="auto"/>
        <w:bottom w:val="none" w:sz="0" w:space="0" w:color="auto"/>
        <w:right w:val="none" w:sz="0" w:space="0" w:color="auto"/>
      </w:divBdr>
    </w:div>
    <w:div w:id="1248926710">
      <w:bodyDiv w:val="1"/>
      <w:marLeft w:val="0"/>
      <w:marRight w:val="0"/>
      <w:marTop w:val="0"/>
      <w:marBottom w:val="0"/>
      <w:divBdr>
        <w:top w:val="none" w:sz="0" w:space="0" w:color="auto"/>
        <w:left w:val="none" w:sz="0" w:space="0" w:color="auto"/>
        <w:bottom w:val="none" w:sz="0" w:space="0" w:color="auto"/>
        <w:right w:val="none" w:sz="0" w:space="0" w:color="auto"/>
      </w:divBdr>
    </w:div>
    <w:div w:id="1249534303">
      <w:bodyDiv w:val="1"/>
      <w:marLeft w:val="0"/>
      <w:marRight w:val="0"/>
      <w:marTop w:val="0"/>
      <w:marBottom w:val="0"/>
      <w:divBdr>
        <w:top w:val="none" w:sz="0" w:space="0" w:color="auto"/>
        <w:left w:val="none" w:sz="0" w:space="0" w:color="auto"/>
        <w:bottom w:val="none" w:sz="0" w:space="0" w:color="auto"/>
        <w:right w:val="none" w:sz="0" w:space="0" w:color="auto"/>
      </w:divBdr>
    </w:div>
    <w:div w:id="1250843522">
      <w:bodyDiv w:val="1"/>
      <w:marLeft w:val="0"/>
      <w:marRight w:val="0"/>
      <w:marTop w:val="0"/>
      <w:marBottom w:val="0"/>
      <w:divBdr>
        <w:top w:val="none" w:sz="0" w:space="0" w:color="auto"/>
        <w:left w:val="none" w:sz="0" w:space="0" w:color="auto"/>
        <w:bottom w:val="none" w:sz="0" w:space="0" w:color="auto"/>
        <w:right w:val="none" w:sz="0" w:space="0" w:color="auto"/>
      </w:divBdr>
    </w:div>
    <w:div w:id="1251044009">
      <w:bodyDiv w:val="1"/>
      <w:marLeft w:val="0"/>
      <w:marRight w:val="0"/>
      <w:marTop w:val="0"/>
      <w:marBottom w:val="0"/>
      <w:divBdr>
        <w:top w:val="none" w:sz="0" w:space="0" w:color="auto"/>
        <w:left w:val="none" w:sz="0" w:space="0" w:color="auto"/>
        <w:bottom w:val="none" w:sz="0" w:space="0" w:color="auto"/>
        <w:right w:val="none" w:sz="0" w:space="0" w:color="auto"/>
      </w:divBdr>
    </w:div>
    <w:div w:id="1255937241">
      <w:bodyDiv w:val="1"/>
      <w:marLeft w:val="0"/>
      <w:marRight w:val="0"/>
      <w:marTop w:val="0"/>
      <w:marBottom w:val="0"/>
      <w:divBdr>
        <w:top w:val="none" w:sz="0" w:space="0" w:color="auto"/>
        <w:left w:val="none" w:sz="0" w:space="0" w:color="auto"/>
        <w:bottom w:val="none" w:sz="0" w:space="0" w:color="auto"/>
        <w:right w:val="none" w:sz="0" w:space="0" w:color="auto"/>
      </w:divBdr>
    </w:div>
    <w:div w:id="1268386769">
      <w:bodyDiv w:val="1"/>
      <w:marLeft w:val="0"/>
      <w:marRight w:val="0"/>
      <w:marTop w:val="0"/>
      <w:marBottom w:val="0"/>
      <w:divBdr>
        <w:top w:val="none" w:sz="0" w:space="0" w:color="auto"/>
        <w:left w:val="none" w:sz="0" w:space="0" w:color="auto"/>
        <w:bottom w:val="none" w:sz="0" w:space="0" w:color="auto"/>
        <w:right w:val="none" w:sz="0" w:space="0" w:color="auto"/>
      </w:divBdr>
    </w:div>
    <w:div w:id="1274442364">
      <w:bodyDiv w:val="1"/>
      <w:marLeft w:val="0"/>
      <w:marRight w:val="0"/>
      <w:marTop w:val="0"/>
      <w:marBottom w:val="0"/>
      <w:divBdr>
        <w:top w:val="none" w:sz="0" w:space="0" w:color="auto"/>
        <w:left w:val="none" w:sz="0" w:space="0" w:color="auto"/>
        <w:bottom w:val="none" w:sz="0" w:space="0" w:color="auto"/>
        <w:right w:val="none" w:sz="0" w:space="0" w:color="auto"/>
      </w:divBdr>
    </w:div>
    <w:div w:id="1277787780">
      <w:bodyDiv w:val="1"/>
      <w:marLeft w:val="0"/>
      <w:marRight w:val="0"/>
      <w:marTop w:val="0"/>
      <w:marBottom w:val="0"/>
      <w:divBdr>
        <w:top w:val="none" w:sz="0" w:space="0" w:color="auto"/>
        <w:left w:val="none" w:sz="0" w:space="0" w:color="auto"/>
        <w:bottom w:val="none" w:sz="0" w:space="0" w:color="auto"/>
        <w:right w:val="none" w:sz="0" w:space="0" w:color="auto"/>
      </w:divBdr>
    </w:div>
    <w:div w:id="1278677010">
      <w:bodyDiv w:val="1"/>
      <w:marLeft w:val="0"/>
      <w:marRight w:val="0"/>
      <w:marTop w:val="0"/>
      <w:marBottom w:val="0"/>
      <w:divBdr>
        <w:top w:val="none" w:sz="0" w:space="0" w:color="auto"/>
        <w:left w:val="none" w:sz="0" w:space="0" w:color="auto"/>
        <w:bottom w:val="none" w:sz="0" w:space="0" w:color="auto"/>
        <w:right w:val="none" w:sz="0" w:space="0" w:color="auto"/>
      </w:divBdr>
    </w:div>
    <w:div w:id="1279293757">
      <w:bodyDiv w:val="1"/>
      <w:marLeft w:val="0"/>
      <w:marRight w:val="0"/>
      <w:marTop w:val="0"/>
      <w:marBottom w:val="0"/>
      <w:divBdr>
        <w:top w:val="none" w:sz="0" w:space="0" w:color="auto"/>
        <w:left w:val="none" w:sz="0" w:space="0" w:color="auto"/>
        <w:bottom w:val="none" w:sz="0" w:space="0" w:color="auto"/>
        <w:right w:val="none" w:sz="0" w:space="0" w:color="auto"/>
      </w:divBdr>
    </w:div>
    <w:div w:id="1279481959">
      <w:bodyDiv w:val="1"/>
      <w:marLeft w:val="0"/>
      <w:marRight w:val="0"/>
      <w:marTop w:val="0"/>
      <w:marBottom w:val="0"/>
      <w:divBdr>
        <w:top w:val="none" w:sz="0" w:space="0" w:color="auto"/>
        <w:left w:val="none" w:sz="0" w:space="0" w:color="auto"/>
        <w:bottom w:val="none" w:sz="0" w:space="0" w:color="auto"/>
        <w:right w:val="none" w:sz="0" w:space="0" w:color="auto"/>
      </w:divBdr>
    </w:div>
    <w:div w:id="1281301455">
      <w:bodyDiv w:val="1"/>
      <w:marLeft w:val="0"/>
      <w:marRight w:val="0"/>
      <w:marTop w:val="0"/>
      <w:marBottom w:val="0"/>
      <w:divBdr>
        <w:top w:val="none" w:sz="0" w:space="0" w:color="auto"/>
        <w:left w:val="none" w:sz="0" w:space="0" w:color="auto"/>
        <w:bottom w:val="none" w:sz="0" w:space="0" w:color="auto"/>
        <w:right w:val="none" w:sz="0" w:space="0" w:color="auto"/>
      </w:divBdr>
    </w:div>
    <w:div w:id="1298729634">
      <w:bodyDiv w:val="1"/>
      <w:marLeft w:val="0"/>
      <w:marRight w:val="0"/>
      <w:marTop w:val="0"/>
      <w:marBottom w:val="0"/>
      <w:divBdr>
        <w:top w:val="none" w:sz="0" w:space="0" w:color="auto"/>
        <w:left w:val="none" w:sz="0" w:space="0" w:color="auto"/>
        <w:bottom w:val="none" w:sz="0" w:space="0" w:color="auto"/>
        <w:right w:val="none" w:sz="0" w:space="0" w:color="auto"/>
      </w:divBdr>
    </w:div>
    <w:div w:id="1303120205">
      <w:bodyDiv w:val="1"/>
      <w:marLeft w:val="0"/>
      <w:marRight w:val="0"/>
      <w:marTop w:val="0"/>
      <w:marBottom w:val="0"/>
      <w:divBdr>
        <w:top w:val="none" w:sz="0" w:space="0" w:color="auto"/>
        <w:left w:val="none" w:sz="0" w:space="0" w:color="auto"/>
        <w:bottom w:val="none" w:sz="0" w:space="0" w:color="auto"/>
        <w:right w:val="none" w:sz="0" w:space="0" w:color="auto"/>
      </w:divBdr>
    </w:div>
    <w:div w:id="1307078932">
      <w:bodyDiv w:val="1"/>
      <w:marLeft w:val="0"/>
      <w:marRight w:val="0"/>
      <w:marTop w:val="0"/>
      <w:marBottom w:val="0"/>
      <w:divBdr>
        <w:top w:val="none" w:sz="0" w:space="0" w:color="auto"/>
        <w:left w:val="none" w:sz="0" w:space="0" w:color="auto"/>
        <w:bottom w:val="none" w:sz="0" w:space="0" w:color="auto"/>
        <w:right w:val="none" w:sz="0" w:space="0" w:color="auto"/>
      </w:divBdr>
    </w:div>
    <w:div w:id="1308122456">
      <w:bodyDiv w:val="1"/>
      <w:marLeft w:val="0"/>
      <w:marRight w:val="0"/>
      <w:marTop w:val="0"/>
      <w:marBottom w:val="0"/>
      <w:divBdr>
        <w:top w:val="none" w:sz="0" w:space="0" w:color="auto"/>
        <w:left w:val="none" w:sz="0" w:space="0" w:color="auto"/>
        <w:bottom w:val="none" w:sz="0" w:space="0" w:color="auto"/>
        <w:right w:val="none" w:sz="0" w:space="0" w:color="auto"/>
      </w:divBdr>
    </w:div>
    <w:div w:id="1310398135">
      <w:bodyDiv w:val="1"/>
      <w:marLeft w:val="0"/>
      <w:marRight w:val="0"/>
      <w:marTop w:val="0"/>
      <w:marBottom w:val="0"/>
      <w:divBdr>
        <w:top w:val="none" w:sz="0" w:space="0" w:color="auto"/>
        <w:left w:val="none" w:sz="0" w:space="0" w:color="auto"/>
        <w:bottom w:val="none" w:sz="0" w:space="0" w:color="auto"/>
        <w:right w:val="none" w:sz="0" w:space="0" w:color="auto"/>
      </w:divBdr>
    </w:div>
    <w:div w:id="1311472759">
      <w:bodyDiv w:val="1"/>
      <w:marLeft w:val="0"/>
      <w:marRight w:val="0"/>
      <w:marTop w:val="0"/>
      <w:marBottom w:val="0"/>
      <w:divBdr>
        <w:top w:val="none" w:sz="0" w:space="0" w:color="auto"/>
        <w:left w:val="none" w:sz="0" w:space="0" w:color="auto"/>
        <w:bottom w:val="none" w:sz="0" w:space="0" w:color="auto"/>
        <w:right w:val="none" w:sz="0" w:space="0" w:color="auto"/>
      </w:divBdr>
    </w:div>
    <w:div w:id="1314022557">
      <w:bodyDiv w:val="1"/>
      <w:marLeft w:val="0"/>
      <w:marRight w:val="0"/>
      <w:marTop w:val="0"/>
      <w:marBottom w:val="0"/>
      <w:divBdr>
        <w:top w:val="none" w:sz="0" w:space="0" w:color="auto"/>
        <w:left w:val="none" w:sz="0" w:space="0" w:color="auto"/>
        <w:bottom w:val="none" w:sz="0" w:space="0" w:color="auto"/>
        <w:right w:val="none" w:sz="0" w:space="0" w:color="auto"/>
      </w:divBdr>
    </w:div>
    <w:div w:id="1322852538">
      <w:bodyDiv w:val="1"/>
      <w:marLeft w:val="0"/>
      <w:marRight w:val="0"/>
      <w:marTop w:val="0"/>
      <w:marBottom w:val="0"/>
      <w:divBdr>
        <w:top w:val="none" w:sz="0" w:space="0" w:color="auto"/>
        <w:left w:val="none" w:sz="0" w:space="0" w:color="auto"/>
        <w:bottom w:val="none" w:sz="0" w:space="0" w:color="auto"/>
        <w:right w:val="none" w:sz="0" w:space="0" w:color="auto"/>
      </w:divBdr>
    </w:div>
    <w:div w:id="1325939458">
      <w:bodyDiv w:val="1"/>
      <w:marLeft w:val="0"/>
      <w:marRight w:val="0"/>
      <w:marTop w:val="0"/>
      <w:marBottom w:val="0"/>
      <w:divBdr>
        <w:top w:val="none" w:sz="0" w:space="0" w:color="auto"/>
        <w:left w:val="none" w:sz="0" w:space="0" w:color="auto"/>
        <w:bottom w:val="none" w:sz="0" w:space="0" w:color="auto"/>
        <w:right w:val="none" w:sz="0" w:space="0" w:color="auto"/>
      </w:divBdr>
    </w:div>
    <w:div w:id="1326010764">
      <w:bodyDiv w:val="1"/>
      <w:marLeft w:val="0"/>
      <w:marRight w:val="0"/>
      <w:marTop w:val="0"/>
      <w:marBottom w:val="0"/>
      <w:divBdr>
        <w:top w:val="none" w:sz="0" w:space="0" w:color="auto"/>
        <w:left w:val="none" w:sz="0" w:space="0" w:color="auto"/>
        <w:bottom w:val="none" w:sz="0" w:space="0" w:color="auto"/>
        <w:right w:val="none" w:sz="0" w:space="0" w:color="auto"/>
      </w:divBdr>
    </w:div>
    <w:div w:id="1326320932">
      <w:bodyDiv w:val="1"/>
      <w:marLeft w:val="0"/>
      <w:marRight w:val="0"/>
      <w:marTop w:val="0"/>
      <w:marBottom w:val="0"/>
      <w:divBdr>
        <w:top w:val="none" w:sz="0" w:space="0" w:color="auto"/>
        <w:left w:val="none" w:sz="0" w:space="0" w:color="auto"/>
        <w:bottom w:val="none" w:sz="0" w:space="0" w:color="auto"/>
        <w:right w:val="none" w:sz="0" w:space="0" w:color="auto"/>
      </w:divBdr>
    </w:div>
    <w:div w:id="1332680171">
      <w:bodyDiv w:val="1"/>
      <w:marLeft w:val="0"/>
      <w:marRight w:val="0"/>
      <w:marTop w:val="0"/>
      <w:marBottom w:val="0"/>
      <w:divBdr>
        <w:top w:val="none" w:sz="0" w:space="0" w:color="auto"/>
        <w:left w:val="none" w:sz="0" w:space="0" w:color="auto"/>
        <w:bottom w:val="none" w:sz="0" w:space="0" w:color="auto"/>
        <w:right w:val="none" w:sz="0" w:space="0" w:color="auto"/>
      </w:divBdr>
    </w:div>
    <w:div w:id="1336612571">
      <w:bodyDiv w:val="1"/>
      <w:marLeft w:val="0"/>
      <w:marRight w:val="0"/>
      <w:marTop w:val="0"/>
      <w:marBottom w:val="0"/>
      <w:divBdr>
        <w:top w:val="none" w:sz="0" w:space="0" w:color="auto"/>
        <w:left w:val="none" w:sz="0" w:space="0" w:color="auto"/>
        <w:bottom w:val="none" w:sz="0" w:space="0" w:color="auto"/>
        <w:right w:val="none" w:sz="0" w:space="0" w:color="auto"/>
      </w:divBdr>
    </w:div>
    <w:div w:id="1338538206">
      <w:bodyDiv w:val="1"/>
      <w:marLeft w:val="0"/>
      <w:marRight w:val="0"/>
      <w:marTop w:val="0"/>
      <w:marBottom w:val="0"/>
      <w:divBdr>
        <w:top w:val="none" w:sz="0" w:space="0" w:color="auto"/>
        <w:left w:val="none" w:sz="0" w:space="0" w:color="auto"/>
        <w:bottom w:val="none" w:sz="0" w:space="0" w:color="auto"/>
        <w:right w:val="none" w:sz="0" w:space="0" w:color="auto"/>
      </w:divBdr>
    </w:div>
    <w:div w:id="1340740009">
      <w:bodyDiv w:val="1"/>
      <w:marLeft w:val="0"/>
      <w:marRight w:val="0"/>
      <w:marTop w:val="0"/>
      <w:marBottom w:val="0"/>
      <w:divBdr>
        <w:top w:val="none" w:sz="0" w:space="0" w:color="auto"/>
        <w:left w:val="none" w:sz="0" w:space="0" w:color="auto"/>
        <w:bottom w:val="none" w:sz="0" w:space="0" w:color="auto"/>
        <w:right w:val="none" w:sz="0" w:space="0" w:color="auto"/>
      </w:divBdr>
    </w:div>
    <w:div w:id="1342900064">
      <w:bodyDiv w:val="1"/>
      <w:marLeft w:val="0"/>
      <w:marRight w:val="0"/>
      <w:marTop w:val="0"/>
      <w:marBottom w:val="0"/>
      <w:divBdr>
        <w:top w:val="none" w:sz="0" w:space="0" w:color="auto"/>
        <w:left w:val="none" w:sz="0" w:space="0" w:color="auto"/>
        <w:bottom w:val="none" w:sz="0" w:space="0" w:color="auto"/>
        <w:right w:val="none" w:sz="0" w:space="0" w:color="auto"/>
      </w:divBdr>
    </w:div>
    <w:div w:id="1343630972">
      <w:bodyDiv w:val="1"/>
      <w:marLeft w:val="0"/>
      <w:marRight w:val="0"/>
      <w:marTop w:val="0"/>
      <w:marBottom w:val="0"/>
      <w:divBdr>
        <w:top w:val="none" w:sz="0" w:space="0" w:color="auto"/>
        <w:left w:val="none" w:sz="0" w:space="0" w:color="auto"/>
        <w:bottom w:val="none" w:sz="0" w:space="0" w:color="auto"/>
        <w:right w:val="none" w:sz="0" w:space="0" w:color="auto"/>
      </w:divBdr>
    </w:div>
    <w:div w:id="1351026195">
      <w:bodyDiv w:val="1"/>
      <w:marLeft w:val="0"/>
      <w:marRight w:val="0"/>
      <w:marTop w:val="0"/>
      <w:marBottom w:val="0"/>
      <w:divBdr>
        <w:top w:val="none" w:sz="0" w:space="0" w:color="auto"/>
        <w:left w:val="none" w:sz="0" w:space="0" w:color="auto"/>
        <w:bottom w:val="none" w:sz="0" w:space="0" w:color="auto"/>
        <w:right w:val="none" w:sz="0" w:space="0" w:color="auto"/>
      </w:divBdr>
    </w:div>
    <w:div w:id="1354578916">
      <w:bodyDiv w:val="1"/>
      <w:marLeft w:val="0"/>
      <w:marRight w:val="0"/>
      <w:marTop w:val="0"/>
      <w:marBottom w:val="0"/>
      <w:divBdr>
        <w:top w:val="none" w:sz="0" w:space="0" w:color="auto"/>
        <w:left w:val="none" w:sz="0" w:space="0" w:color="auto"/>
        <w:bottom w:val="none" w:sz="0" w:space="0" w:color="auto"/>
        <w:right w:val="none" w:sz="0" w:space="0" w:color="auto"/>
      </w:divBdr>
    </w:div>
    <w:div w:id="1356733316">
      <w:bodyDiv w:val="1"/>
      <w:marLeft w:val="0"/>
      <w:marRight w:val="0"/>
      <w:marTop w:val="0"/>
      <w:marBottom w:val="0"/>
      <w:divBdr>
        <w:top w:val="none" w:sz="0" w:space="0" w:color="auto"/>
        <w:left w:val="none" w:sz="0" w:space="0" w:color="auto"/>
        <w:bottom w:val="none" w:sz="0" w:space="0" w:color="auto"/>
        <w:right w:val="none" w:sz="0" w:space="0" w:color="auto"/>
      </w:divBdr>
    </w:div>
    <w:div w:id="1358309167">
      <w:bodyDiv w:val="1"/>
      <w:marLeft w:val="0"/>
      <w:marRight w:val="0"/>
      <w:marTop w:val="0"/>
      <w:marBottom w:val="0"/>
      <w:divBdr>
        <w:top w:val="none" w:sz="0" w:space="0" w:color="auto"/>
        <w:left w:val="none" w:sz="0" w:space="0" w:color="auto"/>
        <w:bottom w:val="none" w:sz="0" w:space="0" w:color="auto"/>
        <w:right w:val="none" w:sz="0" w:space="0" w:color="auto"/>
      </w:divBdr>
    </w:div>
    <w:div w:id="1361249356">
      <w:bodyDiv w:val="1"/>
      <w:marLeft w:val="0"/>
      <w:marRight w:val="0"/>
      <w:marTop w:val="0"/>
      <w:marBottom w:val="0"/>
      <w:divBdr>
        <w:top w:val="none" w:sz="0" w:space="0" w:color="auto"/>
        <w:left w:val="none" w:sz="0" w:space="0" w:color="auto"/>
        <w:bottom w:val="none" w:sz="0" w:space="0" w:color="auto"/>
        <w:right w:val="none" w:sz="0" w:space="0" w:color="auto"/>
      </w:divBdr>
    </w:div>
    <w:div w:id="1362314646">
      <w:bodyDiv w:val="1"/>
      <w:marLeft w:val="0"/>
      <w:marRight w:val="0"/>
      <w:marTop w:val="0"/>
      <w:marBottom w:val="0"/>
      <w:divBdr>
        <w:top w:val="none" w:sz="0" w:space="0" w:color="auto"/>
        <w:left w:val="none" w:sz="0" w:space="0" w:color="auto"/>
        <w:bottom w:val="none" w:sz="0" w:space="0" w:color="auto"/>
        <w:right w:val="none" w:sz="0" w:space="0" w:color="auto"/>
      </w:divBdr>
    </w:div>
    <w:div w:id="1369332617">
      <w:bodyDiv w:val="1"/>
      <w:marLeft w:val="0"/>
      <w:marRight w:val="0"/>
      <w:marTop w:val="0"/>
      <w:marBottom w:val="0"/>
      <w:divBdr>
        <w:top w:val="none" w:sz="0" w:space="0" w:color="auto"/>
        <w:left w:val="none" w:sz="0" w:space="0" w:color="auto"/>
        <w:bottom w:val="none" w:sz="0" w:space="0" w:color="auto"/>
        <w:right w:val="none" w:sz="0" w:space="0" w:color="auto"/>
      </w:divBdr>
    </w:div>
    <w:div w:id="1370060691">
      <w:bodyDiv w:val="1"/>
      <w:marLeft w:val="0"/>
      <w:marRight w:val="0"/>
      <w:marTop w:val="0"/>
      <w:marBottom w:val="0"/>
      <w:divBdr>
        <w:top w:val="none" w:sz="0" w:space="0" w:color="auto"/>
        <w:left w:val="none" w:sz="0" w:space="0" w:color="auto"/>
        <w:bottom w:val="none" w:sz="0" w:space="0" w:color="auto"/>
        <w:right w:val="none" w:sz="0" w:space="0" w:color="auto"/>
      </w:divBdr>
    </w:div>
    <w:div w:id="1371153009">
      <w:bodyDiv w:val="1"/>
      <w:marLeft w:val="0"/>
      <w:marRight w:val="0"/>
      <w:marTop w:val="0"/>
      <w:marBottom w:val="0"/>
      <w:divBdr>
        <w:top w:val="none" w:sz="0" w:space="0" w:color="auto"/>
        <w:left w:val="none" w:sz="0" w:space="0" w:color="auto"/>
        <w:bottom w:val="none" w:sz="0" w:space="0" w:color="auto"/>
        <w:right w:val="none" w:sz="0" w:space="0" w:color="auto"/>
      </w:divBdr>
    </w:div>
    <w:div w:id="1373194459">
      <w:bodyDiv w:val="1"/>
      <w:marLeft w:val="0"/>
      <w:marRight w:val="0"/>
      <w:marTop w:val="0"/>
      <w:marBottom w:val="0"/>
      <w:divBdr>
        <w:top w:val="none" w:sz="0" w:space="0" w:color="auto"/>
        <w:left w:val="none" w:sz="0" w:space="0" w:color="auto"/>
        <w:bottom w:val="none" w:sz="0" w:space="0" w:color="auto"/>
        <w:right w:val="none" w:sz="0" w:space="0" w:color="auto"/>
      </w:divBdr>
    </w:div>
    <w:div w:id="1373919539">
      <w:bodyDiv w:val="1"/>
      <w:marLeft w:val="0"/>
      <w:marRight w:val="0"/>
      <w:marTop w:val="0"/>
      <w:marBottom w:val="0"/>
      <w:divBdr>
        <w:top w:val="none" w:sz="0" w:space="0" w:color="auto"/>
        <w:left w:val="none" w:sz="0" w:space="0" w:color="auto"/>
        <w:bottom w:val="none" w:sz="0" w:space="0" w:color="auto"/>
        <w:right w:val="none" w:sz="0" w:space="0" w:color="auto"/>
      </w:divBdr>
    </w:div>
    <w:div w:id="1382291924">
      <w:bodyDiv w:val="1"/>
      <w:marLeft w:val="0"/>
      <w:marRight w:val="0"/>
      <w:marTop w:val="0"/>
      <w:marBottom w:val="0"/>
      <w:divBdr>
        <w:top w:val="none" w:sz="0" w:space="0" w:color="auto"/>
        <w:left w:val="none" w:sz="0" w:space="0" w:color="auto"/>
        <w:bottom w:val="none" w:sz="0" w:space="0" w:color="auto"/>
        <w:right w:val="none" w:sz="0" w:space="0" w:color="auto"/>
      </w:divBdr>
    </w:div>
    <w:div w:id="1382945402">
      <w:bodyDiv w:val="1"/>
      <w:marLeft w:val="0"/>
      <w:marRight w:val="0"/>
      <w:marTop w:val="0"/>
      <w:marBottom w:val="0"/>
      <w:divBdr>
        <w:top w:val="none" w:sz="0" w:space="0" w:color="auto"/>
        <w:left w:val="none" w:sz="0" w:space="0" w:color="auto"/>
        <w:bottom w:val="none" w:sz="0" w:space="0" w:color="auto"/>
        <w:right w:val="none" w:sz="0" w:space="0" w:color="auto"/>
      </w:divBdr>
    </w:div>
    <w:div w:id="1384593815">
      <w:bodyDiv w:val="1"/>
      <w:marLeft w:val="0"/>
      <w:marRight w:val="0"/>
      <w:marTop w:val="0"/>
      <w:marBottom w:val="0"/>
      <w:divBdr>
        <w:top w:val="none" w:sz="0" w:space="0" w:color="auto"/>
        <w:left w:val="none" w:sz="0" w:space="0" w:color="auto"/>
        <w:bottom w:val="none" w:sz="0" w:space="0" w:color="auto"/>
        <w:right w:val="none" w:sz="0" w:space="0" w:color="auto"/>
      </w:divBdr>
    </w:div>
    <w:div w:id="1385762743">
      <w:bodyDiv w:val="1"/>
      <w:marLeft w:val="0"/>
      <w:marRight w:val="0"/>
      <w:marTop w:val="0"/>
      <w:marBottom w:val="0"/>
      <w:divBdr>
        <w:top w:val="none" w:sz="0" w:space="0" w:color="auto"/>
        <w:left w:val="none" w:sz="0" w:space="0" w:color="auto"/>
        <w:bottom w:val="none" w:sz="0" w:space="0" w:color="auto"/>
        <w:right w:val="none" w:sz="0" w:space="0" w:color="auto"/>
      </w:divBdr>
    </w:div>
    <w:div w:id="1385838482">
      <w:bodyDiv w:val="1"/>
      <w:marLeft w:val="0"/>
      <w:marRight w:val="0"/>
      <w:marTop w:val="0"/>
      <w:marBottom w:val="0"/>
      <w:divBdr>
        <w:top w:val="none" w:sz="0" w:space="0" w:color="auto"/>
        <w:left w:val="none" w:sz="0" w:space="0" w:color="auto"/>
        <w:bottom w:val="none" w:sz="0" w:space="0" w:color="auto"/>
        <w:right w:val="none" w:sz="0" w:space="0" w:color="auto"/>
      </w:divBdr>
    </w:div>
    <w:div w:id="1390224925">
      <w:bodyDiv w:val="1"/>
      <w:marLeft w:val="0"/>
      <w:marRight w:val="0"/>
      <w:marTop w:val="0"/>
      <w:marBottom w:val="0"/>
      <w:divBdr>
        <w:top w:val="none" w:sz="0" w:space="0" w:color="auto"/>
        <w:left w:val="none" w:sz="0" w:space="0" w:color="auto"/>
        <w:bottom w:val="none" w:sz="0" w:space="0" w:color="auto"/>
        <w:right w:val="none" w:sz="0" w:space="0" w:color="auto"/>
      </w:divBdr>
    </w:div>
    <w:div w:id="1392583340">
      <w:bodyDiv w:val="1"/>
      <w:marLeft w:val="0"/>
      <w:marRight w:val="0"/>
      <w:marTop w:val="0"/>
      <w:marBottom w:val="0"/>
      <w:divBdr>
        <w:top w:val="none" w:sz="0" w:space="0" w:color="auto"/>
        <w:left w:val="none" w:sz="0" w:space="0" w:color="auto"/>
        <w:bottom w:val="none" w:sz="0" w:space="0" w:color="auto"/>
        <w:right w:val="none" w:sz="0" w:space="0" w:color="auto"/>
      </w:divBdr>
    </w:div>
    <w:div w:id="1394305663">
      <w:bodyDiv w:val="1"/>
      <w:marLeft w:val="0"/>
      <w:marRight w:val="0"/>
      <w:marTop w:val="0"/>
      <w:marBottom w:val="0"/>
      <w:divBdr>
        <w:top w:val="none" w:sz="0" w:space="0" w:color="auto"/>
        <w:left w:val="none" w:sz="0" w:space="0" w:color="auto"/>
        <w:bottom w:val="none" w:sz="0" w:space="0" w:color="auto"/>
        <w:right w:val="none" w:sz="0" w:space="0" w:color="auto"/>
      </w:divBdr>
    </w:div>
    <w:div w:id="1395541365">
      <w:bodyDiv w:val="1"/>
      <w:marLeft w:val="0"/>
      <w:marRight w:val="0"/>
      <w:marTop w:val="0"/>
      <w:marBottom w:val="0"/>
      <w:divBdr>
        <w:top w:val="none" w:sz="0" w:space="0" w:color="auto"/>
        <w:left w:val="none" w:sz="0" w:space="0" w:color="auto"/>
        <w:bottom w:val="none" w:sz="0" w:space="0" w:color="auto"/>
        <w:right w:val="none" w:sz="0" w:space="0" w:color="auto"/>
      </w:divBdr>
    </w:div>
    <w:div w:id="1405253339">
      <w:bodyDiv w:val="1"/>
      <w:marLeft w:val="0"/>
      <w:marRight w:val="0"/>
      <w:marTop w:val="0"/>
      <w:marBottom w:val="0"/>
      <w:divBdr>
        <w:top w:val="none" w:sz="0" w:space="0" w:color="auto"/>
        <w:left w:val="none" w:sz="0" w:space="0" w:color="auto"/>
        <w:bottom w:val="none" w:sz="0" w:space="0" w:color="auto"/>
        <w:right w:val="none" w:sz="0" w:space="0" w:color="auto"/>
      </w:divBdr>
    </w:div>
    <w:div w:id="1406415815">
      <w:bodyDiv w:val="1"/>
      <w:marLeft w:val="0"/>
      <w:marRight w:val="0"/>
      <w:marTop w:val="0"/>
      <w:marBottom w:val="0"/>
      <w:divBdr>
        <w:top w:val="none" w:sz="0" w:space="0" w:color="auto"/>
        <w:left w:val="none" w:sz="0" w:space="0" w:color="auto"/>
        <w:bottom w:val="none" w:sz="0" w:space="0" w:color="auto"/>
        <w:right w:val="none" w:sz="0" w:space="0" w:color="auto"/>
      </w:divBdr>
    </w:div>
    <w:div w:id="1409424230">
      <w:bodyDiv w:val="1"/>
      <w:marLeft w:val="0"/>
      <w:marRight w:val="0"/>
      <w:marTop w:val="0"/>
      <w:marBottom w:val="0"/>
      <w:divBdr>
        <w:top w:val="none" w:sz="0" w:space="0" w:color="auto"/>
        <w:left w:val="none" w:sz="0" w:space="0" w:color="auto"/>
        <w:bottom w:val="none" w:sz="0" w:space="0" w:color="auto"/>
        <w:right w:val="none" w:sz="0" w:space="0" w:color="auto"/>
      </w:divBdr>
    </w:div>
    <w:div w:id="1410957091">
      <w:bodyDiv w:val="1"/>
      <w:marLeft w:val="0"/>
      <w:marRight w:val="0"/>
      <w:marTop w:val="0"/>
      <w:marBottom w:val="0"/>
      <w:divBdr>
        <w:top w:val="none" w:sz="0" w:space="0" w:color="auto"/>
        <w:left w:val="none" w:sz="0" w:space="0" w:color="auto"/>
        <w:bottom w:val="none" w:sz="0" w:space="0" w:color="auto"/>
        <w:right w:val="none" w:sz="0" w:space="0" w:color="auto"/>
      </w:divBdr>
    </w:div>
    <w:div w:id="1412434729">
      <w:bodyDiv w:val="1"/>
      <w:marLeft w:val="0"/>
      <w:marRight w:val="0"/>
      <w:marTop w:val="0"/>
      <w:marBottom w:val="0"/>
      <w:divBdr>
        <w:top w:val="none" w:sz="0" w:space="0" w:color="auto"/>
        <w:left w:val="none" w:sz="0" w:space="0" w:color="auto"/>
        <w:bottom w:val="none" w:sz="0" w:space="0" w:color="auto"/>
        <w:right w:val="none" w:sz="0" w:space="0" w:color="auto"/>
      </w:divBdr>
    </w:div>
    <w:div w:id="1413283847">
      <w:bodyDiv w:val="1"/>
      <w:marLeft w:val="0"/>
      <w:marRight w:val="0"/>
      <w:marTop w:val="0"/>
      <w:marBottom w:val="0"/>
      <w:divBdr>
        <w:top w:val="none" w:sz="0" w:space="0" w:color="auto"/>
        <w:left w:val="none" w:sz="0" w:space="0" w:color="auto"/>
        <w:bottom w:val="none" w:sz="0" w:space="0" w:color="auto"/>
        <w:right w:val="none" w:sz="0" w:space="0" w:color="auto"/>
      </w:divBdr>
    </w:div>
    <w:div w:id="1414467531">
      <w:bodyDiv w:val="1"/>
      <w:marLeft w:val="0"/>
      <w:marRight w:val="0"/>
      <w:marTop w:val="0"/>
      <w:marBottom w:val="0"/>
      <w:divBdr>
        <w:top w:val="none" w:sz="0" w:space="0" w:color="auto"/>
        <w:left w:val="none" w:sz="0" w:space="0" w:color="auto"/>
        <w:bottom w:val="none" w:sz="0" w:space="0" w:color="auto"/>
        <w:right w:val="none" w:sz="0" w:space="0" w:color="auto"/>
      </w:divBdr>
    </w:div>
    <w:div w:id="1422019310">
      <w:bodyDiv w:val="1"/>
      <w:marLeft w:val="0"/>
      <w:marRight w:val="0"/>
      <w:marTop w:val="0"/>
      <w:marBottom w:val="0"/>
      <w:divBdr>
        <w:top w:val="none" w:sz="0" w:space="0" w:color="auto"/>
        <w:left w:val="none" w:sz="0" w:space="0" w:color="auto"/>
        <w:bottom w:val="none" w:sz="0" w:space="0" w:color="auto"/>
        <w:right w:val="none" w:sz="0" w:space="0" w:color="auto"/>
      </w:divBdr>
    </w:div>
    <w:div w:id="1423917348">
      <w:bodyDiv w:val="1"/>
      <w:marLeft w:val="0"/>
      <w:marRight w:val="0"/>
      <w:marTop w:val="0"/>
      <w:marBottom w:val="0"/>
      <w:divBdr>
        <w:top w:val="none" w:sz="0" w:space="0" w:color="auto"/>
        <w:left w:val="none" w:sz="0" w:space="0" w:color="auto"/>
        <w:bottom w:val="none" w:sz="0" w:space="0" w:color="auto"/>
        <w:right w:val="none" w:sz="0" w:space="0" w:color="auto"/>
      </w:divBdr>
    </w:div>
    <w:div w:id="1426851521">
      <w:bodyDiv w:val="1"/>
      <w:marLeft w:val="0"/>
      <w:marRight w:val="0"/>
      <w:marTop w:val="0"/>
      <w:marBottom w:val="0"/>
      <w:divBdr>
        <w:top w:val="none" w:sz="0" w:space="0" w:color="auto"/>
        <w:left w:val="none" w:sz="0" w:space="0" w:color="auto"/>
        <w:bottom w:val="none" w:sz="0" w:space="0" w:color="auto"/>
        <w:right w:val="none" w:sz="0" w:space="0" w:color="auto"/>
      </w:divBdr>
    </w:div>
    <w:div w:id="1429424963">
      <w:bodyDiv w:val="1"/>
      <w:marLeft w:val="0"/>
      <w:marRight w:val="0"/>
      <w:marTop w:val="0"/>
      <w:marBottom w:val="0"/>
      <w:divBdr>
        <w:top w:val="none" w:sz="0" w:space="0" w:color="auto"/>
        <w:left w:val="none" w:sz="0" w:space="0" w:color="auto"/>
        <w:bottom w:val="none" w:sz="0" w:space="0" w:color="auto"/>
        <w:right w:val="none" w:sz="0" w:space="0" w:color="auto"/>
      </w:divBdr>
    </w:div>
    <w:div w:id="1432242517">
      <w:bodyDiv w:val="1"/>
      <w:marLeft w:val="0"/>
      <w:marRight w:val="0"/>
      <w:marTop w:val="0"/>
      <w:marBottom w:val="0"/>
      <w:divBdr>
        <w:top w:val="none" w:sz="0" w:space="0" w:color="auto"/>
        <w:left w:val="none" w:sz="0" w:space="0" w:color="auto"/>
        <w:bottom w:val="none" w:sz="0" w:space="0" w:color="auto"/>
        <w:right w:val="none" w:sz="0" w:space="0" w:color="auto"/>
      </w:divBdr>
    </w:div>
    <w:div w:id="1433012214">
      <w:bodyDiv w:val="1"/>
      <w:marLeft w:val="0"/>
      <w:marRight w:val="0"/>
      <w:marTop w:val="0"/>
      <w:marBottom w:val="0"/>
      <w:divBdr>
        <w:top w:val="none" w:sz="0" w:space="0" w:color="auto"/>
        <w:left w:val="none" w:sz="0" w:space="0" w:color="auto"/>
        <w:bottom w:val="none" w:sz="0" w:space="0" w:color="auto"/>
        <w:right w:val="none" w:sz="0" w:space="0" w:color="auto"/>
      </w:divBdr>
    </w:div>
    <w:div w:id="1433818120">
      <w:bodyDiv w:val="1"/>
      <w:marLeft w:val="0"/>
      <w:marRight w:val="0"/>
      <w:marTop w:val="0"/>
      <w:marBottom w:val="0"/>
      <w:divBdr>
        <w:top w:val="none" w:sz="0" w:space="0" w:color="auto"/>
        <w:left w:val="none" w:sz="0" w:space="0" w:color="auto"/>
        <w:bottom w:val="none" w:sz="0" w:space="0" w:color="auto"/>
        <w:right w:val="none" w:sz="0" w:space="0" w:color="auto"/>
      </w:divBdr>
    </w:div>
    <w:div w:id="1435906876">
      <w:bodyDiv w:val="1"/>
      <w:marLeft w:val="0"/>
      <w:marRight w:val="0"/>
      <w:marTop w:val="0"/>
      <w:marBottom w:val="0"/>
      <w:divBdr>
        <w:top w:val="none" w:sz="0" w:space="0" w:color="auto"/>
        <w:left w:val="none" w:sz="0" w:space="0" w:color="auto"/>
        <w:bottom w:val="none" w:sz="0" w:space="0" w:color="auto"/>
        <w:right w:val="none" w:sz="0" w:space="0" w:color="auto"/>
      </w:divBdr>
    </w:div>
    <w:div w:id="1442526103">
      <w:bodyDiv w:val="1"/>
      <w:marLeft w:val="0"/>
      <w:marRight w:val="0"/>
      <w:marTop w:val="0"/>
      <w:marBottom w:val="0"/>
      <w:divBdr>
        <w:top w:val="none" w:sz="0" w:space="0" w:color="auto"/>
        <w:left w:val="none" w:sz="0" w:space="0" w:color="auto"/>
        <w:bottom w:val="none" w:sz="0" w:space="0" w:color="auto"/>
        <w:right w:val="none" w:sz="0" w:space="0" w:color="auto"/>
      </w:divBdr>
    </w:div>
    <w:div w:id="1448037424">
      <w:bodyDiv w:val="1"/>
      <w:marLeft w:val="0"/>
      <w:marRight w:val="0"/>
      <w:marTop w:val="0"/>
      <w:marBottom w:val="0"/>
      <w:divBdr>
        <w:top w:val="none" w:sz="0" w:space="0" w:color="auto"/>
        <w:left w:val="none" w:sz="0" w:space="0" w:color="auto"/>
        <w:bottom w:val="none" w:sz="0" w:space="0" w:color="auto"/>
        <w:right w:val="none" w:sz="0" w:space="0" w:color="auto"/>
      </w:divBdr>
    </w:div>
    <w:div w:id="1453398744">
      <w:bodyDiv w:val="1"/>
      <w:marLeft w:val="0"/>
      <w:marRight w:val="0"/>
      <w:marTop w:val="0"/>
      <w:marBottom w:val="0"/>
      <w:divBdr>
        <w:top w:val="none" w:sz="0" w:space="0" w:color="auto"/>
        <w:left w:val="none" w:sz="0" w:space="0" w:color="auto"/>
        <w:bottom w:val="none" w:sz="0" w:space="0" w:color="auto"/>
        <w:right w:val="none" w:sz="0" w:space="0" w:color="auto"/>
      </w:divBdr>
    </w:div>
    <w:div w:id="1454712957">
      <w:bodyDiv w:val="1"/>
      <w:marLeft w:val="0"/>
      <w:marRight w:val="0"/>
      <w:marTop w:val="0"/>
      <w:marBottom w:val="0"/>
      <w:divBdr>
        <w:top w:val="none" w:sz="0" w:space="0" w:color="auto"/>
        <w:left w:val="none" w:sz="0" w:space="0" w:color="auto"/>
        <w:bottom w:val="none" w:sz="0" w:space="0" w:color="auto"/>
        <w:right w:val="none" w:sz="0" w:space="0" w:color="auto"/>
      </w:divBdr>
    </w:div>
    <w:div w:id="1454903073">
      <w:bodyDiv w:val="1"/>
      <w:marLeft w:val="0"/>
      <w:marRight w:val="0"/>
      <w:marTop w:val="0"/>
      <w:marBottom w:val="0"/>
      <w:divBdr>
        <w:top w:val="none" w:sz="0" w:space="0" w:color="auto"/>
        <w:left w:val="none" w:sz="0" w:space="0" w:color="auto"/>
        <w:bottom w:val="none" w:sz="0" w:space="0" w:color="auto"/>
        <w:right w:val="none" w:sz="0" w:space="0" w:color="auto"/>
      </w:divBdr>
    </w:div>
    <w:div w:id="1455634058">
      <w:bodyDiv w:val="1"/>
      <w:marLeft w:val="0"/>
      <w:marRight w:val="0"/>
      <w:marTop w:val="0"/>
      <w:marBottom w:val="0"/>
      <w:divBdr>
        <w:top w:val="none" w:sz="0" w:space="0" w:color="auto"/>
        <w:left w:val="none" w:sz="0" w:space="0" w:color="auto"/>
        <w:bottom w:val="none" w:sz="0" w:space="0" w:color="auto"/>
        <w:right w:val="none" w:sz="0" w:space="0" w:color="auto"/>
      </w:divBdr>
    </w:div>
    <w:div w:id="1457142498">
      <w:bodyDiv w:val="1"/>
      <w:marLeft w:val="0"/>
      <w:marRight w:val="0"/>
      <w:marTop w:val="0"/>
      <w:marBottom w:val="0"/>
      <w:divBdr>
        <w:top w:val="none" w:sz="0" w:space="0" w:color="auto"/>
        <w:left w:val="none" w:sz="0" w:space="0" w:color="auto"/>
        <w:bottom w:val="none" w:sz="0" w:space="0" w:color="auto"/>
        <w:right w:val="none" w:sz="0" w:space="0" w:color="auto"/>
      </w:divBdr>
    </w:div>
    <w:div w:id="1458766433">
      <w:bodyDiv w:val="1"/>
      <w:marLeft w:val="0"/>
      <w:marRight w:val="0"/>
      <w:marTop w:val="0"/>
      <w:marBottom w:val="0"/>
      <w:divBdr>
        <w:top w:val="none" w:sz="0" w:space="0" w:color="auto"/>
        <w:left w:val="none" w:sz="0" w:space="0" w:color="auto"/>
        <w:bottom w:val="none" w:sz="0" w:space="0" w:color="auto"/>
        <w:right w:val="none" w:sz="0" w:space="0" w:color="auto"/>
      </w:divBdr>
    </w:div>
    <w:div w:id="1458991522">
      <w:bodyDiv w:val="1"/>
      <w:marLeft w:val="0"/>
      <w:marRight w:val="0"/>
      <w:marTop w:val="0"/>
      <w:marBottom w:val="0"/>
      <w:divBdr>
        <w:top w:val="none" w:sz="0" w:space="0" w:color="auto"/>
        <w:left w:val="none" w:sz="0" w:space="0" w:color="auto"/>
        <w:bottom w:val="none" w:sz="0" w:space="0" w:color="auto"/>
        <w:right w:val="none" w:sz="0" w:space="0" w:color="auto"/>
      </w:divBdr>
    </w:div>
    <w:div w:id="1459643805">
      <w:bodyDiv w:val="1"/>
      <w:marLeft w:val="0"/>
      <w:marRight w:val="0"/>
      <w:marTop w:val="0"/>
      <w:marBottom w:val="0"/>
      <w:divBdr>
        <w:top w:val="none" w:sz="0" w:space="0" w:color="auto"/>
        <w:left w:val="none" w:sz="0" w:space="0" w:color="auto"/>
        <w:bottom w:val="none" w:sz="0" w:space="0" w:color="auto"/>
        <w:right w:val="none" w:sz="0" w:space="0" w:color="auto"/>
      </w:divBdr>
    </w:div>
    <w:div w:id="1460954348">
      <w:bodyDiv w:val="1"/>
      <w:marLeft w:val="0"/>
      <w:marRight w:val="0"/>
      <w:marTop w:val="0"/>
      <w:marBottom w:val="0"/>
      <w:divBdr>
        <w:top w:val="none" w:sz="0" w:space="0" w:color="auto"/>
        <w:left w:val="none" w:sz="0" w:space="0" w:color="auto"/>
        <w:bottom w:val="none" w:sz="0" w:space="0" w:color="auto"/>
        <w:right w:val="none" w:sz="0" w:space="0" w:color="auto"/>
      </w:divBdr>
    </w:div>
    <w:div w:id="1471941393">
      <w:bodyDiv w:val="1"/>
      <w:marLeft w:val="0"/>
      <w:marRight w:val="0"/>
      <w:marTop w:val="0"/>
      <w:marBottom w:val="0"/>
      <w:divBdr>
        <w:top w:val="none" w:sz="0" w:space="0" w:color="auto"/>
        <w:left w:val="none" w:sz="0" w:space="0" w:color="auto"/>
        <w:bottom w:val="none" w:sz="0" w:space="0" w:color="auto"/>
        <w:right w:val="none" w:sz="0" w:space="0" w:color="auto"/>
      </w:divBdr>
    </w:div>
    <w:div w:id="1474253363">
      <w:bodyDiv w:val="1"/>
      <w:marLeft w:val="0"/>
      <w:marRight w:val="0"/>
      <w:marTop w:val="0"/>
      <w:marBottom w:val="0"/>
      <w:divBdr>
        <w:top w:val="none" w:sz="0" w:space="0" w:color="auto"/>
        <w:left w:val="none" w:sz="0" w:space="0" w:color="auto"/>
        <w:bottom w:val="none" w:sz="0" w:space="0" w:color="auto"/>
        <w:right w:val="none" w:sz="0" w:space="0" w:color="auto"/>
      </w:divBdr>
    </w:div>
    <w:div w:id="1475370901">
      <w:bodyDiv w:val="1"/>
      <w:marLeft w:val="0"/>
      <w:marRight w:val="0"/>
      <w:marTop w:val="0"/>
      <w:marBottom w:val="0"/>
      <w:divBdr>
        <w:top w:val="none" w:sz="0" w:space="0" w:color="auto"/>
        <w:left w:val="none" w:sz="0" w:space="0" w:color="auto"/>
        <w:bottom w:val="none" w:sz="0" w:space="0" w:color="auto"/>
        <w:right w:val="none" w:sz="0" w:space="0" w:color="auto"/>
      </w:divBdr>
    </w:div>
    <w:div w:id="1481726331">
      <w:bodyDiv w:val="1"/>
      <w:marLeft w:val="0"/>
      <w:marRight w:val="0"/>
      <w:marTop w:val="0"/>
      <w:marBottom w:val="0"/>
      <w:divBdr>
        <w:top w:val="none" w:sz="0" w:space="0" w:color="auto"/>
        <w:left w:val="none" w:sz="0" w:space="0" w:color="auto"/>
        <w:bottom w:val="none" w:sz="0" w:space="0" w:color="auto"/>
        <w:right w:val="none" w:sz="0" w:space="0" w:color="auto"/>
      </w:divBdr>
    </w:div>
    <w:div w:id="1486891762">
      <w:bodyDiv w:val="1"/>
      <w:marLeft w:val="0"/>
      <w:marRight w:val="0"/>
      <w:marTop w:val="0"/>
      <w:marBottom w:val="0"/>
      <w:divBdr>
        <w:top w:val="none" w:sz="0" w:space="0" w:color="auto"/>
        <w:left w:val="none" w:sz="0" w:space="0" w:color="auto"/>
        <w:bottom w:val="none" w:sz="0" w:space="0" w:color="auto"/>
        <w:right w:val="none" w:sz="0" w:space="0" w:color="auto"/>
      </w:divBdr>
    </w:div>
    <w:div w:id="1487740092">
      <w:bodyDiv w:val="1"/>
      <w:marLeft w:val="0"/>
      <w:marRight w:val="0"/>
      <w:marTop w:val="0"/>
      <w:marBottom w:val="0"/>
      <w:divBdr>
        <w:top w:val="none" w:sz="0" w:space="0" w:color="auto"/>
        <w:left w:val="none" w:sz="0" w:space="0" w:color="auto"/>
        <w:bottom w:val="none" w:sz="0" w:space="0" w:color="auto"/>
        <w:right w:val="none" w:sz="0" w:space="0" w:color="auto"/>
      </w:divBdr>
    </w:div>
    <w:div w:id="1488134293">
      <w:bodyDiv w:val="1"/>
      <w:marLeft w:val="0"/>
      <w:marRight w:val="0"/>
      <w:marTop w:val="0"/>
      <w:marBottom w:val="0"/>
      <w:divBdr>
        <w:top w:val="none" w:sz="0" w:space="0" w:color="auto"/>
        <w:left w:val="none" w:sz="0" w:space="0" w:color="auto"/>
        <w:bottom w:val="none" w:sz="0" w:space="0" w:color="auto"/>
        <w:right w:val="none" w:sz="0" w:space="0" w:color="auto"/>
      </w:divBdr>
    </w:div>
    <w:div w:id="1491558579">
      <w:bodyDiv w:val="1"/>
      <w:marLeft w:val="0"/>
      <w:marRight w:val="0"/>
      <w:marTop w:val="0"/>
      <w:marBottom w:val="0"/>
      <w:divBdr>
        <w:top w:val="none" w:sz="0" w:space="0" w:color="auto"/>
        <w:left w:val="none" w:sz="0" w:space="0" w:color="auto"/>
        <w:bottom w:val="none" w:sz="0" w:space="0" w:color="auto"/>
        <w:right w:val="none" w:sz="0" w:space="0" w:color="auto"/>
      </w:divBdr>
    </w:div>
    <w:div w:id="1494297781">
      <w:bodyDiv w:val="1"/>
      <w:marLeft w:val="0"/>
      <w:marRight w:val="0"/>
      <w:marTop w:val="0"/>
      <w:marBottom w:val="0"/>
      <w:divBdr>
        <w:top w:val="none" w:sz="0" w:space="0" w:color="auto"/>
        <w:left w:val="none" w:sz="0" w:space="0" w:color="auto"/>
        <w:bottom w:val="none" w:sz="0" w:space="0" w:color="auto"/>
        <w:right w:val="none" w:sz="0" w:space="0" w:color="auto"/>
      </w:divBdr>
    </w:div>
    <w:div w:id="1504585446">
      <w:bodyDiv w:val="1"/>
      <w:marLeft w:val="0"/>
      <w:marRight w:val="0"/>
      <w:marTop w:val="0"/>
      <w:marBottom w:val="0"/>
      <w:divBdr>
        <w:top w:val="none" w:sz="0" w:space="0" w:color="auto"/>
        <w:left w:val="none" w:sz="0" w:space="0" w:color="auto"/>
        <w:bottom w:val="none" w:sz="0" w:space="0" w:color="auto"/>
        <w:right w:val="none" w:sz="0" w:space="0" w:color="auto"/>
      </w:divBdr>
    </w:div>
    <w:div w:id="1506704011">
      <w:bodyDiv w:val="1"/>
      <w:marLeft w:val="0"/>
      <w:marRight w:val="0"/>
      <w:marTop w:val="0"/>
      <w:marBottom w:val="0"/>
      <w:divBdr>
        <w:top w:val="none" w:sz="0" w:space="0" w:color="auto"/>
        <w:left w:val="none" w:sz="0" w:space="0" w:color="auto"/>
        <w:bottom w:val="none" w:sz="0" w:space="0" w:color="auto"/>
        <w:right w:val="none" w:sz="0" w:space="0" w:color="auto"/>
      </w:divBdr>
    </w:div>
    <w:div w:id="1508710322">
      <w:bodyDiv w:val="1"/>
      <w:marLeft w:val="0"/>
      <w:marRight w:val="0"/>
      <w:marTop w:val="0"/>
      <w:marBottom w:val="0"/>
      <w:divBdr>
        <w:top w:val="none" w:sz="0" w:space="0" w:color="auto"/>
        <w:left w:val="none" w:sz="0" w:space="0" w:color="auto"/>
        <w:bottom w:val="none" w:sz="0" w:space="0" w:color="auto"/>
        <w:right w:val="none" w:sz="0" w:space="0" w:color="auto"/>
      </w:divBdr>
    </w:div>
    <w:div w:id="1509521040">
      <w:bodyDiv w:val="1"/>
      <w:marLeft w:val="0"/>
      <w:marRight w:val="0"/>
      <w:marTop w:val="0"/>
      <w:marBottom w:val="0"/>
      <w:divBdr>
        <w:top w:val="none" w:sz="0" w:space="0" w:color="auto"/>
        <w:left w:val="none" w:sz="0" w:space="0" w:color="auto"/>
        <w:bottom w:val="none" w:sz="0" w:space="0" w:color="auto"/>
        <w:right w:val="none" w:sz="0" w:space="0" w:color="auto"/>
      </w:divBdr>
    </w:div>
    <w:div w:id="1513495804">
      <w:bodyDiv w:val="1"/>
      <w:marLeft w:val="0"/>
      <w:marRight w:val="0"/>
      <w:marTop w:val="0"/>
      <w:marBottom w:val="0"/>
      <w:divBdr>
        <w:top w:val="none" w:sz="0" w:space="0" w:color="auto"/>
        <w:left w:val="none" w:sz="0" w:space="0" w:color="auto"/>
        <w:bottom w:val="none" w:sz="0" w:space="0" w:color="auto"/>
        <w:right w:val="none" w:sz="0" w:space="0" w:color="auto"/>
      </w:divBdr>
    </w:div>
    <w:div w:id="1516384817">
      <w:bodyDiv w:val="1"/>
      <w:marLeft w:val="0"/>
      <w:marRight w:val="0"/>
      <w:marTop w:val="0"/>
      <w:marBottom w:val="0"/>
      <w:divBdr>
        <w:top w:val="none" w:sz="0" w:space="0" w:color="auto"/>
        <w:left w:val="none" w:sz="0" w:space="0" w:color="auto"/>
        <w:bottom w:val="none" w:sz="0" w:space="0" w:color="auto"/>
        <w:right w:val="none" w:sz="0" w:space="0" w:color="auto"/>
      </w:divBdr>
    </w:div>
    <w:div w:id="1518694830">
      <w:bodyDiv w:val="1"/>
      <w:marLeft w:val="0"/>
      <w:marRight w:val="0"/>
      <w:marTop w:val="0"/>
      <w:marBottom w:val="0"/>
      <w:divBdr>
        <w:top w:val="none" w:sz="0" w:space="0" w:color="auto"/>
        <w:left w:val="none" w:sz="0" w:space="0" w:color="auto"/>
        <w:bottom w:val="none" w:sz="0" w:space="0" w:color="auto"/>
        <w:right w:val="none" w:sz="0" w:space="0" w:color="auto"/>
      </w:divBdr>
    </w:div>
    <w:div w:id="1522667871">
      <w:bodyDiv w:val="1"/>
      <w:marLeft w:val="0"/>
      <w:marRight w:val="0"/>
      <w:marTop w:val="0"/>
      <w:marBottom w:val="0"/>
      <w:divBdr>
        <w:top w:val="none" w:sz="0" w:space="0" w:color="auto"/>
        <w:left w:val="none" w:sz="0" w:space="0" w:color="auto"/>
        <w:bottom w:val="none" w:sz="0" w:space="0" w:color="auto"/>
        <w:right w:val="none" w:sz="0" w:space="0" w:color="auto"/>
      </w:divBdr>
    </w:div>
    <w:div w:id="1524246457">
      <w:bodyDiv w:val="1"/>
      <w:marLeft w:val="0"/>
      <w:marRight w:val="0"/>
      <w:marTop w:val="0"/>
      <w:marBottom w:val="0"/>
      <w:divBdr>
        <w:top w:val="none" w:sz="0" w:space="0" w:color="auto"/>
        <w:left w:val="none" w:sz="0" w:space="0" w:color="auto"/>
        <w:bottom w:val="none" w:sz="0" w:space="0" w:color="auto"/>
        <w:right w:val="none" w:sz="0" w:space="0" w:color="auto"/>
      </w:divBdr>
    </w:div>
    <w:div w:id="1526866527">
      <w:bodyDiv w:val="1"/>
      <w:marLeft w:val="0"/>
      <w:marRight w:val="0"/>
      <w:marTop w:val="0"/>
      <w:marBottom w:val="0"/>
      <w:divBdr>
        <w:top w:val="none" w:sz="0" w:space="0" w:color="auto"/>
        <w:left w:val="none" w:sz="0" w:space="0" w:color="auto"/>
        <w:bottom w:val="none" w:sz="0" w:space="0" w:color="auto"/>
        <w:right w:val="none" w:sz="0" w:space="0" w:color="auto"/>
      </w:divBdr>
    </w:div>
    <w:div w:id="1532455185">
      <w:bodyDiv w:val="1"/>
      <w:marLeft w:val="0"/>
      <w:marRight w:val="0"/>
      <w:marTop w:val="0"/>
      <w:marBottom w:val="0"/>
      <w:divBdr>
        <w:top w:val="none" w:sz="0" w:space="0" w:color="auto"/>
        <w:left w:val="none" w:sz="0" w:space="0" w:color="auto"/>
        <w:bottom w:val="none" w:sz="0" w:space="0" w:color="auto"/>
        <w:right w:val="none" w:sz="0" w:space="0" w:color="auto"/>
      </w:divBdr>
    </w:div>
    <w:div w:id="1535968063">
      <w:bodyDiv w:val="1"/>
      <w:marLeft w:val="0"/>
      <w:marRight w:val="0"/>
      <w:marTop w:val="0"/>
      <w:marBottom w:val="0"/>
      <w:divBdr>
        <w:top w:val="none" w:sz="0" w:space="0" w:color="auto"/>
        <w:left w:val="none" w:sz="0" w:space="0" w:color="auto"/>
        <w:bottom w:val="none" w:sz="0" w:space="0" w:color="auto"/>
        <w:right w:val="none" w:sz="0" w:space="0" w:color="auto"/>
      </w:divBdr>
    </w:div>
    <w:div w:id="1537766753">
      <w:bodyDiv w:val="1"/>
      <w:marLeft w:val="0"/>
      <w:marRight w:val="0"/>
      <w:marTop w:val="0"/>
      <w:marBottom w:val="0"/>
      <w:divBdr>
        <w:top w:val="none" w:sz="0" w:space="0" w:color="auto"/>
        <w:left w:val="none" w:sz="0" w:space="0" w:color="auto"/>
        <w:bottom w:val="none" w:sz="0" w:space="0" w:color="auto"/>
        <w:right w:val="none" w:sz="0" w:space="0" w:color="auto"/>
      </w:divBdr>
    </w:div>
    <w:div w:id="1538930151">
      <w:bodyDiv w:val="1"/>
      <w:marLeft w:val="0"/>
      <w:marRight w:val="0"/>
      <w:marTop w:val="0"/>
      <w:marBottom w:val="0"/>
      <w:divBdr>
        <w:top w:val="none" w:sz="0" w:space="0" w:color="auto"/>
        <w:left w:val="none" w:sz="0" w:space="0" w:color="auto"/>
        <w:bottom w:val="none" w:sz="0" w:space="0" w:color="auto"/>
        <w:right w:val="none" w:sz="0" w:space="0" w:color="auto"/>
      </w:divBdr>
    </w:div>
    <w:div w:id="1539009447">
      <w:bodyDiv w:val="1"/>
      <w:marLeft w:val="0"/>
      <w:marRight w:val="0"/>
      <w:marTop w:val="0"/>
      <w:marBottom w:val="0"/>
      <w:divBdr>
        <w:top w:val="none" w:sz="0" w:space="0" w:color="auto"/>
        <w:left w:val="none" w:sz="0" w:space="0" w:color="auto"/>
        <w:bottom w:val="none" w:sz="0" w:space="0" w:color="auto"/>
        <w:right w:val="none" w:sz="0" w:space="0" w:color="auto"/>
      </w:divBdr>
    </w:div>
    <w:div w:id="1540583986">
      <w:bodyDiv w:val="1"/>
      <w:marLeft w:val="0"/>
      <w:marRight w:val="0"/>
      <w:marTop w:val="0"/>
      <w:marBottom w:val="0"/>
      <w:divBdr>
        <w:top w:val="none" w:sz="0" w:space="0" w:color="auto"/>
        <w:left w:val="none" w:sz="0" w:space="0" w:color="auto"/>
        <w:bottom w:val="none" w:sz="0" w:space="0" w:color="auto"/>
        <w:right w:val="none" w:sz="0" w:space="0" w:color="auto"/>
      </w:divBdr>
    </w:div>
    <w:div w:id="1540822187">
      <w:bodyDiv w:val="1"/>
      <w:marLeft w:val="0"/>
      <w:marRight w:val="0"/>
      <w:marTop w:val="0"/>
      <w:marBottom w:val="0"/>
      <w:divBdr>
        <w:top w:val="none" w:sz="0" w:space="0" w:color="auto"/>
        <w:left w:val="none" w:sz="0" w:space="0" w:color="auto"/>
        <w:bottom w:val="none" w:sz="0" w:space="0" w:color="auto"/>
        <w:right w:val="none" w:sz="0" w:space="0" w:color="auto"/>
      </w:divBdr>
    </w:div>
    <w:div w:id="1544636411">
      <w:bodyDiv w:val="1"/>
      <w:marLeft w:val="0"/>
      <w:marRight w:val="0"/>
      <w:marTop w:val="0"/>
      <w:marBottom w:val="0"/>
      <w:divBdr>
        <w:top w:val="none" w:sz="0" w:space="0" w:color="auto"/>
        <w:left w:val="none" w:sz="0" w:space="0" w:color="auto"/>
        <w:bottom w:val="none" w:sz="0" w:space="0" w:color="auto"/>
        <w:right w:val="none" w:sz="0" w:space="0" w:color="auto"/>
      </w:divBdr>
    </w:div>
    <w:div w:id="1546404866">
      <w:bodyDiv w:val="1"/>
      <w:marLeft w:val="0"/>
      <w:marRight w:val="0"/>
      <w:marTop w:val="0"/>
      <w:marBottom w:val="0"/>
      <w:divBdr>
        <w:top w:val="none" w:sz="0" w:space="0" w:color="auto"/>
        <w:left w:val="none" w:sz="0" w:space="0" w:color="auto"/>
        <w:bottom w:val="none" w:sz="0" w:space="0" w:color="auto"/>
        <w:right w:val="none" w:sz="0" w:space="0" w:color="auto"/>
      </w:divBdr>
    </w:div>
    <w:div w:id="1548027017">
      <w:bodyDiv w:val="1"/>
      <w:marLeft w:val="0"/>
      <w:marRight w:val="0"/>
      <w:marTop w:val="0"/>
      <w:marBottom w:val="0"/>
      <w:divBdr>
        <w:top w:val="none" w:sz="0" w:space="0" w:color="auto"/>
        <w:left w:val="none" w:sz="0" w:space="0" w:color="auto"/>
        <w:bottom w:val="none" w:sz="0" w:space="0" w:color="auto"/>
        <w:right w:val="none" w:sz="0" w:space="0" w:color="auto"/>
      </w:divBdr>
    </w:div>
    <w:div w:id="1548028936">
      <w:bodyDiv w:val="1"/>
      <w:marLeft w:val="0"/>
      <w:marRight w:val="0"/>
      <w:marTop w:val="0"/>
      <w:marBottom w:val="0"/>
      <w:divBdr>
        <w:top w:val="none" w:sz="0" w:space="0" w:color="auto"/>
        <w:left w:val="none" w:sz="0" w:space="0" w:color="auto"/>
        <w:bottom w:val="none" w:sz="0" w:space="0" w:color="auto"/>
        <w:right w:val="none" w:sz="0" w:space="0" w:color="auto"/>
      </w:divBdr>
    </w:div>
    <w:div w:id="1548033180">
      <w:bodyDiv w:val="1"/>
      <w:marLeft w:val="0"/>
      <w:marRight w:val="0"/>
      <w:marTop w:val="0"/>
      <w:marBottom w:val="0"/>
      <w:divBdr>
        <w:top w:val="none" w:sz="0" w:space="0" w:color="auto"/>
        <w:left w:val="none" w:sz="0" w:space="0" w:color="auto"/>
        <w:bottom w:val="none" w:sz="0" w:space="0" w:color="auto"/>
        <w:right w:val="none" w:sz="0" w:space="0" w:color="auto"/>
      </w:divBdr>
    </w:div>
    <w:div w:id="1548712517">
      <w:bodyDiv w:val="1"/>
      <w:marLeft w:val="0"/>
      <w:marRight w:val="0"/>
      <w:marTop w:val="0"/>
      <w:marBottom w:val="0"/>
      <w:divBdr>
        <w:top w:val="none" w:sz="0" w:space="0" w:color="auto"/>
        <w:left w:val="none" w:sz="0" w:space="0" w:color="auto"/>
        <w:bottom w:val="none" w:sz="0" w:space="0" w:color="auto"/>
        <w:right w:val="none" w:sz="0" w:space="0" w:color="auto"/>
      </w:divBdr>
    </w:div>
    <w:div w:id="1549754618">
      <w:bodyDiv w:val="1"/>
      <w:marLeft w:val="0"/>
      <w:marRight w:val="0"/>
      <w:marTop w:val="0"/>
      <w:marBottom w:val="0"/>
      <w:divBdr>
        <w:top w:val="none" w:sz="0" w:space="0" w:color="auto"/>
        <w:left w:val="none" w:sz="0" w:space="0" w:color="auto"/>
        <w:bottom w:val="none" w:sz="0" w:space="0" w:color="auto"/>
        <w:right w:val="none" w:sz="0" w:space="0" w:color="auto"/>
      </w:divBdr>
    </w:div>
    <w:div w:id="1552499399">
      <w:bodyDiv w:val="1"/>
      <w:marLeft w:val="0"/>
      <w:marRight w:val="0"/>
      <w:marTop w:val="0"/>
      <w:marBottom w:val="0"/>
      <w:divBdr>
        <w:top w:val="none" w:sz="0" w:space="0" w:color="auto"/>
        <w:left w:val="none" w:sz="0" w:space="0" w:color="auto"/>
        <w:bottom w:val="none" w:sz="0" w:space="0" w:color="auto"/>
        <w:right w:val="none" w:sz="0" w:space="0" w:color="auto"/>
      </w:divBdr>
    </w:div>
    <w:div w:id="1557812874">
      <w:bodyDiv w:val="1"/>
      <w:marLeft w:val="0"/>
      <w:marRight w:val="0"/>
      <w:marTop w:val="0"/>
      <w:marBottom w:val="0"/>
      <w:divBdr>
        <w:top w:val="none" w:sz="0" w:space="0" w:color="auto"/>
        <w:left w:val="none" w:sz="0" w:space="0" w:color="auto"/>
        <w:bottom w:val="none" w:sz="0" w:space="0" w:color="auto"/>
        <w:right w:val="none" w:sz="0" w:space="0" w:color="auto"/>
      </w:divBdr>
    </w:div>
    <w:div w:id="1565527162">
      <w:bodyDiv w:val="1"/>
      <w:marLeft w:val="0"/>
      <w:marRight w:val="0"/>
      <w:marTop w:val="0"/>
      <w:marBottom w:val="0"/>
      <w:divBdr>
        <w:top w:val="none" w:sz="0" w:space="0" w:color="auto"/>
        <w:left w:val="none" w:sz="0" w:space="0" w:color="auto"/>
        <w:bottom w:val="none" w:sz="0" w:space="0" w:color="auto"/>
        <w:right w:val="none" w:sz="0" w:space="0" w:color="auto"/>
      </w:divBdr>
    </w:div>
    <w:div w:id="1573270275">
      <w:bodyDiv w:val="1"/>
      <w:marLeft w:val="0"/>
      <w:marRight w:val="0"/>
      <w:marTop w:val="0"/>
      <w:marBottom w:val="0"/>
      <w:divBdr>
        <w:top w:val="none" w:sz="0" w:space="0" w:color="auto"/>
        <w:left w:val="none" w:sz="0" w:space="0" w:color="auto"/>
        <w:bottom w:val="none" w:sz="0" w:space="0" w:color="auto"/>
        <w:right w:val="none" w:sz="0" w:space="0" w:color="auto"/>
      </w:divBdr>
    </w:div>
    <w:div w:id="1585145322">
      <w:bodyDiv w:val="1"/>
      <w:marLeft w:val="0"/>
      <w:marRight w:val="0"/>
      <w:marTop w:val="0"/>
      <w:marBottom w:val="0"/>
      <w:divBdr>
        <w:top w:val="none" w:sz="0" w:space="0" w:color="auto"/>
        <w:left w:val="none" w:sz="0" w:space="0" w:color="auto"/>
        <w:bottom w:val="none" w:sz="0" w:space="0" w:color="auto"/>
        <w:right w:val="none" w:sz="0" w:space="0" w:color="auto"/>
      </w:divBdr>
    </w:div>
    <w:div w:id="1585453614">
      <w:bodyDiv w:val="1"/>
      <w:marLeft w:val="0"/>
      <w:marRight w:val="0"/>
      <w:marTop w:val="0"/>
      <w:marBottom w:val="0"/>
      <w:divBdr>
        <w:top w:val="none" w:sz="0" w:space="0" w:color="auto"/>
        <w:left w:val="none" w:sz="0" w:space="0" w:color="auto"/>
        <w:bottom w:val="none" w:sz="0" w:space="0" w:color="auto"/>
        <w:right w:val="none" w:sz="0" w:space="0" w:color="auto"/>
      </w:divBdr>
    </w:div>
    <w:div w:id="1589654679">
      <w:bodyDiv w:val="1"/>
      <w:marLeft w:val="0"/>
      <w:marRight w:val="0"/>
      <w:marTop w:val="0"/>
      <w:marBottom w:val="0"/>
      <w:divBdr>
        <w:top w:val="none" w:sz="0" w:space="0" w:color="auto"/>
        <w:left w:val="none" w:sz="0" w:space="0" w:color="auto"/>
        <w:bottom w:val="none" w:sz="0" w:space="0" w:color="auto"/>
        <w:right w:val="none" w:sz="0" w:space="0" w:color="auto"/>
      </w:divBdr>
    </w:div>
    <w:div w:id="1593734201">
      <w:bodyDiv w:val="1"/>
      <w:marLeft w:val="0"/>
      <w:marRight w:val="0"/>
      <w:marTop w:val="0"/>
      <w:marBottom w:val="0"/>
      <w:divBdr>
        <w:top w:val="none" w:sz="0" w:space="0" w:color="auto"/>
        <w:left w:val="none" w:sz="0" w:space="0" w:color="auto"/>
        <w:bottom w:val="none" w:sz="0" w:space="0" w:color="auto"/>
        <w:right w:val="none" w:sz="0" w:space="0" w:color="auto"/>
      </w:divBdr>
    </w:div>
    <w:div w:id="1594123305">
      <w:bodyDiv w:val="1"/>
      <w:marLeft w:val="0"/>
      <w:marRight w:val="0"/>
      <w:marTop w:val="0"/>
      <w:marBottom w:val="0"/>
      <w:divBdr>
        <w:top w:val="none" w:sz="0" w:space="0" w:color="auto"/>
        <w:left w:val="none" w:sz="0" w:space="0" w:color="auto"/>
        <w:bottom w:val="none" w:sz="0" w:space="0" w:color="auto"/>
        <w:right w:val="none" w:sz="0" w:space="0" w:color="auto"/>
      </w:divBdr>
    </w:div>
    <w:div w:id="1600328046">
      <w:bodyDiv w:val="1"/>
      <w:marLeft w:val="0"/>
      <w:marRight w:val="0"/>
      <w:marTop w:val="0"/>
      <w:marBottom w:val="0"/>
      <w:divBdr>
        <w:top w:val="none" w:sz="0" w:space="0" w:color="auto"/>
        <w:left w:val="none" w:sz="0" w:space="0" w:color="auto"/>
        <w:bottom w:val="none" w:sz="0" w:space="0" w:color="auto"/>
        <w:right w:val="none" w:sz="0" w:space="0" w:color="auto"/>
      </w:divBdr>
    </w:div>
    <w:div w:id="1603301043">
      <w:bodyDiv w:val="1"/>
      <w:marLeft w:val="0"/>
      <w:marRight w:val="0"/>
      <w:marTop w:val="0"/>
      <w:marBottom w:val="0"/>
      <w:divBdr>
        <w:top w:val="none" w:sz="0" w:space="0" w:color="auto"/>
        <w:left w:val="none" w:sz="0" w:space="0" w:color="auto"/>
        <w:bottom w:val="none" w:sz="0" w:space="0" w:color="auto"/>
        <w:right w:val="none" w:sz="0" w:space="0" w:color="auto"/>
      </w:divBdr>
      <w:divsChild>
        <w:div w:id="233006261">
          <w:marLeft w:val="547"/>
          <w:marRight w:val="0"/>
          <w:marTop w:val="154"/>
          <w:marBottom w:val="0"/>
          <w:divBdr>
            <w:top w:val="none" w:sz="0" w:space="0" w:color="auto"/>
            <w:left w:val="none" w:sz="0" w:space="0" w:color="auto"/>
            <w:bottom w:val="none" w:sz="0" w:space="0" w:color="auto"/>
            <w:right w:val="none" w:sz="0" w:space="0" w:color="auto"/>
          </w:divBdr>
        </w:div>
        <w:div w:id="1713843837">
          <w:marLeft w:val="547"/>
          <w:marRight w:val="0"/>
          <w:marTop w:val="154"/>
          <w:marBottom w:val="0"/>
          <w:divBdr>
            <w:top w:val="none" w:sz="0" w:space="0" w:color="auto"/>
            <w:left w:val="none" w:sz="0" w:space="0" w:color="auto"/>
            <w:bottom w:val="none" w:sz="0" w:space="0" w:color="auto"/>
            <w:right w:val="none" w:sz="0" w:space="0" w:color="auto"/>
          </w:divBdr>
        </w:div>
        <w:div w:id="1802570725">
          <w:marLeft w:val="1166"/>
          <w:marRight w:val="0"/>
          <w:marTop w:val="134"/>
          <w:marBottom w:val="0"/>
          <w:divBdr>
            <w:top w:val="none" w:sz="0" w:space="0" w:color="auto"/>
            <w:left w:val="none" w:sz="0" w:space="0" w:color="auto"/>
            <w:bottom w:val="none" w:sz="0" w:space="0" w:color="auto"/>
            <w:right w:val="none" w:sz="0" w:space="0" w:color="auto"/>
          </w:divBdr>
        </w:div>
        <w:div w:id="1871989993">
          <w:marLeft w:val="1166"/>
          <w:marRight w:val="0"/>
          <w:marTop w:val="134"/>
          <w:marBottom w:val="0"/>
          <w:divBdr>
            <w:top w:val="none" w:sz="0" w:space="0" w:color="auto"/>
            <w:left w:val="none" w:sz="0" w:space="0" w:color="auto"/>
            <w:bottom w:val="none" w:sz="0" w:space="0" w:color="auto"/>
            <w:right w:val="none" w:sz="0" w:space="0" w:color="auto"/>
          </w:divBdr>
        </w:div>
      </w:divsChild>
    </w:div>
    <w:div w:id="1603799427">
      <w:bodyDiv w:val="1"/>
      <w:marLeft w:val="0"/>
      <w:marRight w:val="0"/>
      <w:marTop w:val="0"/>
      <w:marBottom w:val="0"/>
      <w:divBdr>
        <w:top w:val="none" w:sz="0" w:space="0" w:color="auto"/>
        <w:left w:val="none" w:sz="0" w:space="0" w:color="auto"/>
        <w:bottom w:val="none" w:sz="0" w:space="0" w:color="auto"/>
        <w:right w:val="none" w:sz="0" w:space="0" w:color="auto"/>
      </w:divBdr>
    </w:div>
    <w:div w:id="1604805224">
      <w:bodyDiv w:val="1"/>
      <w:marLeft w:val="0"/>
      <w:marRight w:val="0"/>
      <w:marTop w:val="0"/>
      <w:marBottom w:val="0"/>
      <w:divBdr>
        <w:top w:val="none" w:sz="0" w:space="0" w:color="auto"/>
        <w:left w:val="none" w:sz="0" w:space="0" w:color="auto"/>
        <w:bottom w:val="none" w:sz="0" w:space="0" w:color="auto"/>
        <w:right w:val="none" w:sz="0" w:space="0" w:color="auto"/>
      </w:divBdr>
    </w:div>
    <w:div w:id="1608002443">
      <w:bodyDiv w:val="1"/>
      <w:marLeft w:val="0"/>
      <w:marRight w:val="0"/>
      <w:marTop w:val="0"/>
      <w:marBottom w:val="0"/>
      <w:divBdr>
        <w:top w:val="none" w:sz="0" w:space="0" w:color="auto"/>
        <w:left w:val="none" w:sz="0" w:space="0" w:color="auto"/>
        <w:bottom w:val="none" w:sz="0" w:space="0" w:color="auto"/>
        <w:right w:val="none" w:sz="0" w:space="0" w:color="auto"/>
      </w:divBdr>
    </w:div>
    <w:div w:id="1614050583">
      <w:bodyDiv w:val="1"/>
      <w:marLeft w:val="0"/>
      <w:marRight w:val="0"/>
      <w:marTop w:val="0"/>
      <w:marBottom w:val="0"/>
      <w:divBdr>
        <w:top w:val="none" w:sz="0" w:space="0" w:color="auto"/>
        <w:left w:val="none" w:sz="0" w:space="0" w:color="auto"/>
        <w:bottom w:val="none" w:sz="0" w:space="0" w:color="auto"/>
        <w:right w:val="none" w:sz="0" w:space="0" w:color="auto"/>
      </w:divBdr>
    </w:div>
    <w:div w:id="1615675082">
      <w:bodyDiv w:val="1"/>
      <w:marLeft w:val="0"/>
      <w:marRight w:val="0"/>
      <w:marTop w:val="0"/>
      <w:marBottom w:val="0"/>
      <w:divBdr>
        <w:top w:val="none" w:sz="0" w:space="0" w:color="auto"/>
        <w:left w:val="none" w:sz="0" w:space="0" w:color="auto"/>
        <w:bottom w:val="none" w:sz="0" w:space="0" w:color="auto"/>
        <w:right w:val="none" w:sz="0" w:space="0" w:color="auto"/>
      </w:divBdr>
    </w:div>
    <w:div w:id="1622808085">
      <w:bodyDiv w:val="1"/>
      <w:marLeft w:val="0"/>
      <w:marRight w:val="0"/>
      <w:marTop w:val="0"/>
      <w:marBottom w:val="0"/>
      <w:divBdr>
        <w:top w:val="none" w:sz="0" w:space="0" w:color="auto"/>
        <w:left w:val="none" w:sz="0" w:space="0" w:color="auto"/>
        <w:bottom w:val="none" w:sz="0" w:space="0" w:color="auto"/>
        <w:right w:val="none" w:sz="0" w:space="0" w:color="auto"/>
      </w:divBdr>
    </w:div>
    <w:div w:id="1626347363">
      <w:bodyDiv w:val="1"/>
      <w:marLeft w:val="0"/>
      <w:marRight w:val="0"/>
      <w:marTop w:val="0"/>
      <w:marBottom w:val="0"/>
      <w:divBdr>
        <w:top w:val="none" w:sz="0" w:space="0" w:color="auto"/>
        <w:left w:val="none" w:sz="0" w:space="0" w:color="auto"/>
        <w:bottom w:val="none" w:sz="0" w:space="0" w:color="auto"/>
        <w:right w:val="none" w:sz="0" w:space="0" w:color="auto"/>
      </w:divBdr>
    </w:div>
    <w:div w:id="1631784122">
      <w:bodyDiv w:val="1"/>
      <w:marLeft w:val="0"/>
      <w:marRight w:val="0"/>
      <w:marTop w:val="0"/>
      <w:marBottom w:val="0"/>
      <w:divBdr>
        <w:top w:val="none" w:sz="0" w:space="0" w:color="auto"/>
        <w:left w:val="none" w:sz="0" w:space="0" w:color="auto"/>
        <w:bottom w:val="none" w:sz="0" w:space="0" w:color="auto"/>
        <w:right w:val="none" w:sz="0" w:space="0" w:color="auto"/>
      </w:divBdr>
    </w:div>
    <w:div w:id="1634287784">
      <w:bodyDiv w:val="1"/>
      <w:marLeft w:val="0"/>
      <w:marRight w:val="0"/>
      <w:marTop w:val="0"/>
      <w:marBottom w:val="0"/>
      <w:divBdr>
        <w:top w:val="none" w:sz="0" w:space="0" w:color="auto"/>
        <w:left w:val="none" w:sz="0" w:space="0" w:color="auto"/>
        <w:bottom w:val="none" w:sz="0" w:space="0" w:color="auto"/>
        <w:right w:val="none" w:sz="0" w:space="0" w:color="auto"/>
      </w:divBdr>
    </w:div>
    <w:div w:id="1639338797">
      <w:bodyDiv w:val="1"/>
      <w:marLeft w:val="0"/>
      <w:marRight w:val="0"/>
      <w:marTop w:val="0"/>
      <w:marBottom w:val="0"/>
      <w:divBdr>
        <w:top w:val="none" w:sz="0" w:space="0" w:color="auto"/>
        <w:left w:val="none" w:sz="0" w:space="0" w:color="auto"/>
        <w:bottom w:val="none" w:sz="0" w:space="0" w:color="auto"/>
        <w:right w:val="none" w:sz="0" w:space="0" w:color="auto"/>
      </w:divBdr>
    </w:div>
    <w:div w:id="1642731536">
      <w:bodyDiv w:val="1"/>
      <w:marLeft w:val="0"/>
      <w:marRight w:val="0"/>
      <w:marTop w:val="0"/>
      <w:marBottom w:val="0"/>
      <w:divBdr>
        <w:top w:val="none" w:sz="0" w:space="0" w:color="auto"/>
        <w:left w:val="none" w:sz="0" w:space="0" w:color="auto"/>
        <w:bottom w:val="none" w:sz="0" w:space="0" w:color="auto"/>
        <w:right w:val="none" w:sz="0" w:space="0" w:color="auto"/>
      </w:divBdr>
    </w:div>
    <w:div w:id="1646469206">
      <w:bodyDiv w:val="1"/>
      <w:marLeft w:val="0"/>
      <w:marRight w:val="0"/>
      <w:marTop w:val="0"/>
      <w:marBottom w:val="0"/>
      <w:divBdr>
        <w:top w:val="none" w:sz="0" w:space="0" w:color="auto"/>
        <w:left w:val="none" w:sz="0" w:space="0" w:color="auto"/>
        <w:bottom w:val="none" w:sz="0" w:space="0" w:color="auto"/>
        <w:right w:val="none" w:sz="0" w:space="0" w:color="auto"/>
      </w:divBdr>
    </w:div>
    <w:div w:id="1648167649">
      <w:bodyDiv w:val="1"/>
      <w:marLeft w:val="0"/>
      <w:marRight w:val="0"/>
      <w:marTop w:val="0"/>
      <w:marBottom w:val="0"/>
      <w:divBdr>
        <w:top w:val="none" w:sz="0" w:space="0" w:color="auto"/>
        <w:left w:val="none" w:sz="0" w:space="0" w:color="auto"/>
        <w:bottom w:val="none" w:sz="0" w:space="0" w:color="auto"/>
        <w:right w:val="none" w:sz="0" w:space="0" w:color="auto"/>
      </w:divBdr>
    </w:div>
    <w:div w:id="1650281112">
      <w:bodyDiv w:val="1"/>
      <w:marLeft w:val="0"/>
      <w:marRight w:val="0"/>
      <w:marTop w:val="0"/>
      <w:marBottom w:val="0"/>
      <w:divBdr>
        <w:top w:val="none" w:sz="0" w:space="0" w:color="auto"/>
        <w:left w:val="none" w:sz="0" w:space="0" w:color="auto"/>
        <w:bottom w:val="none" w:sz="0" w:space="0" w:color="auto"/>
        <w:right w:val="none" w:sz="0" w:space="0" w:color="auto"/>
      </w:divBdr>
    </w:div>
    <w:div w:id="1652638912">
      <w:bodyDiv w:val="1"/>
      <w:marLeft w:val="0"/>
      <w:marRight w:val="0"/>
      <w:marTop w:val="0"/>
      <w:marBottom w:val="0"/>
      <w:divBdr>
        <w:top w:val="none" w:sz="0" w:space="0" w:color="auto"/>
        <w:left w:val="none" w:sz="0" w:space="0" w:color="auto"/>
        <w:bottom w:val="none" w:sz="0" w:space="0" w:color="auto"/>
        <w:right w:val="none" w:sz="0" w:space="0" w:color="auto"/>
      </w:divBdr>
    </w:div>
    <w:div w:id="1655177627">
      <w:bodyDiv w:val="1"/>
      <w:marLeft w:val="0"/>
      <w:marRight w:val="0"/>
      <w:marTop w:val="0"/>
      <w:marBottom w:val="0"/>
      <w:divBdr>
        <w:top w:val="none" w:sz="0" w:space="0" w:color="auto"/>
        <w:left w:val="none" w:sz="0" w:space="0" w:color="auto"/>
        <w:bottom w:val="none" w:sz="0" w:space="0" w:color="auto"/>
        <w:right w:val="none" w:sz="0" w:space="0" w:color="auto"/>
      </w:divBdr>
    </w:div>
    <w:div w:id="1660033029">
      <w:bodyDiv w:val="1"/>
      <w:marLeft w:val="0"/>
      <w:marRight w:val="0"/>
      <w:marTop w:val="0"/>
      <w:marBottom w:val="0"/>
      <w:divBdr>
        <w:top w:val="none" w:sz="0" w:space="0" w:color="auto"/>
        <w:left w:val="none" w:sz="0" w:space="0" w:color="auto"/>
        <w:bottom w:val="none" w:sz="0" w:space="0" w:color="auto"/>
        <w:right w:val="none" w:sz="0" w:space="0" w:color="auto"/>
      </w:divBdr>
    </w:div>
    <w:div w:id="1661425994">
      <w:bodyDiv w:val="1"/>
      <w:marLeft w:val="0"/>
      <w:marRight w:val="0"/>
      <w:marTop w:val="0"/>
      <w:marBottom w:val="0"/>
      <w:divBdr>
        <w:top w:val="none" w:sz="0" w:space="0" w:color="auto"/>
        <w:left w:val="none" w:sz="0" w:space="0" w:color="auto"/>
        <w:bottom w:val="none" w:sz="0" w:space="0" w:color="auto"/>
        <w:right w:val="none" w:sz="0" w:space="0" w:color="auto"/>
      </w:divBdr>
    </w:div>
    <w:div w:id="1663510038">
      <w:bodyDiv w:val="1"/>
      <w:marLeft w:val="0"/>
      <w:marRight w:val="0"/>
      <w:marTop w:val="0"/>
      <w:marBottom w:val="0"/>
      <w:divBdr>
        <w:top w:val="none" w:sz="0" w:space="0" w:color="auto"/>
        <w:left w:val="none" w:sz="0" w:space="0" w:color="auto"/>
        <w:bottom w:val="none" w:sz="0" w:space="0" w:color="auto"/>
        <w:right w:val="none" w:sz="0" w:space="0" w:color="auto"/>
      </w:divBdr>
    </w:div>
    <w:div w:id="1664042361">
      <w:bodyDiv w:val="1"/>
      <w:marLeft w:val="0"/>
      <w:marRight w:val="0"/>
      <w:marTop w:val="0"/>
      <w:marBottom w:val="0"/>
      <w:divBdr>
        <w:top w:val="none" w:sz="0" w:space="0" w:color="auto"/>
        <w:left w:val="none" w:sz="0" w:space="0" w:color="auto"/>
        <w:bottom w:val="none" w:sz="0" w:space="0" w:color="auto"/>
        <w:right w:val="none" w:sz="0" w:space="0" w:color="auto"/>
      </w:divBdr>
    </w:div>
    <w:div w:id="1664777077">
      <w:bodyDiv w:val="1"/>
      <w:marLeft w:val="0"/>
      <w:marRight w:val="0"/>
      <w:marTop w:val="0"/>
      <w:marBottom w:val="0"/>
      <w:divBdr>
        <w:top w:val="none" w:sz="0" w:space="0" w:color="auto"/>
        <w:left w:val="none" w:sz="0" w:space="0" w:color="auto"/>
        <w:bottom w:val="none" w:sz="0" w:space="0" w:color="auto"/>
        <w:right w:val="none" w:sz="0" w:space="0" w:color="auto"/>
      </w:divBdr>
    </w:div>
    <w:div w:id="1669673753">
      <w:bodyDiv w:val="1"/>
      <w:marLeft w:val="0"/>
      <w:marRight w:val="0"/>
      <w:marTop w:val="0"/>
      <w:marBottom w:val="0"/>
      <w:divBdr>
        <w:top w:val="none" w:sz="0" w:space="0" w:color="auto"/>
        <w:left w:val="none" w:sz="0" w:space="0" w:color="auto"/>
        <w:bottom w:val="none" w:sz="0" w:space="0" w:color="auto"/>
        <w:right w:val="none" w:sz="0" w:space="0" w:color="auto"/>
      </w:divBdr>
    </w:div>
    <w:div w:id="1669795958">
      <w:bodyDiv w:val="1"/>
      <w:marLeft w:val="0"/>
      <w:marRight w:val="0"/>
      <w:marTop w:val="0"/>
      <w:marBottom w:val="0"/>
      <w:divBdr>
        <w:top w:val="none" w:sz="0" w:space="0" w:color="auto"/>
        <w:left w:val="none" w:sz="0" w:space="0" w:color="auto"/>
        <w:bottom w:val="none" w:sz="0" w:space="0" w:color="auto"/>
        <w:right w:val="none" w:sz="0" w:space="0" w:color="auto"/>
      </w:divBdr>
    </w:div>
    <w:div w:id="1671832023">
      <w:bodyDiv w:val="1"/>
      <w:marLeft w:val="0"/>
      <w:marRight w:val="0"/>
      <w:marTop w:val="0"/>
      <w:marBottom w:val="0"/>
      <w:divBdr>
        <w:top w:val="none" w:sz="0" w:space="0" w:color="auto"/>
        <w:left w:val="none" w:sz="0" w:space="0" w:color="auto"/>
        <w:bottom w:val="none" w:sz="0" w:space="0" w:color="auto"/>
        <w:right w:val="none" w:sz="0" w:space="0" w:color="auto"/>
      </w:divBdr>
    </w:div>
    <w:div w:id="1674454733">
      <w:bodyDiv w:val="1"/>
      <w:marLeft w:val="0"/>
      <w:marRight w:val="0"/>
      <w:marTop w:val="0"/>
      <w:marBottom w:val="0"/>
      <w:divBdr>
        <w:top w:val="none" w:sz="0" w:space="0" w:color="auto"/>
        <w:left w:val="none" w:sz="0" w:space="0" w:color="auto"/>
        <w:bottom w:val="none" w:sz="0" w:space="0" w:color="auto"/>
        <w:right w:val="none" w:sz="0" w:space="0" w:color="auto"/>
      </w:divBdr>
    </w:div>
    <w:div w:id="1674911893">
      <w:bodyDiv w:val="1"/>
      <w:marLeft w:val="0"/>
      <w:marRight w:val="0"/>
      <w:marTop w:val="0"/>
      <w:marBottom w:val="0"/>
      <w:divBdr>
        <w:top w:val="none" w:sz="0" w:space="0" w:color="auto"/>
        <w:left w:val="none" w:sz="0" w:space="0" w:color="auto"/>
        <w:bottom w:val="none" w:sz="0" w:space="0" w:color="auto"/>
        <w:right w:val="none" w:sz="0" w:space="0" w:color="auto"/>
      </w:divBdr>
    </w:div>
    <w:div w:id="1680233455">
      <w:bodyDiv w:val="1"/>
      <w:marLeft w:val="0"/>
      <w:marRight w:val="0"/>
      <w:marTop w:val="0"/>
      <w:marBottom w:val="0"/>
      <w:divBdr>
        <w:top w:val="none" w:sz="0" w:space="0" w:color="auto"/>
        <w:left w:val="none" w:sz="0" w:space="0" w:color="auto"/>
        <w:bottom w:val="none" w:sz="0" w:space="0" w:color="auto"/>
        <w:right w:val="none" w:sz="0" w:space="0" w:color="auto"/>
      </w:divBdr>
    </w:div>
    <w:div w:id="1684896108">
      <w:bodyDiv w:val="1"/>
      <w:marLeft w:val="0"/>
      <w:marRight w:val="0"/>
      <w:marTop w:val="0"/>
      <w:marBottom w:val="0"/>
      <w:divBdr>
        <w:top w:val="none" w:sz="0" w:space="0" w:color="auto"/>
        <w:left w:val="none" w:sz="0" w:space="0" w:color="auto"/>
        <w:bottom w:val="none" w:sz="0" w:space="0" w:color="auto"/>
        <w:right w:val="none" w:sz="0" w:space="0" w:color="auto"/>
      </w:divBdr>
    </w:div>
    <w:div w:id="1691057631">
      <w:bodyDiv w:val="1"/>
      <w:marLeft w:val="0"/>
      <w:marRight w:val="0"/>
      <w:marTop w:val="0"/>
      <w:marBottom w:val="0"/>
      <w:divBdr>
        <w:top w:val="none" w:sz="0" w:space="0" w:color="auto"/>
        <w:left w:val="none" w:sz="0" w:space="0" w:color="auto"/>
        <w:bottom w:val="none" w:sz="0" w:space="0" w:color="auto"/>
        <w:right w:val="none" w:sz="0" w:space="0" w:color="auto"/>
      </w:divBdr>
    </w:div>
    <w:div w:id="1692950016">
      <w:bodyDiv w:val="1"/>
      <w:marLeft w:val="0"/>
      <w:marRight w:val="0"/>
      <w:marTop w:val="0"/>
      <w:marBottom w:val="0"/>
      <w:divBdr>
        <w:top w:val="none" w:sz="0" w:space="0" w:color="auto"/>
        <w:left w:val="none" w:sz="0" w:space="0" w:color="auto"/>
        <w:bottom w:val="none" w:sz="0" w:space="0" w:color="auto"/>
        <w:right w:val="none" w:sz="0" w:space="0" w:color="auto"/>
      </w:divBdr>
    </w:div>
    <w:div w:id="1693265637">
      <w:bodyDiv w:val="1"/>
      <w:marLeft w:val="0"/>
      <w:marRight w:val="0"/>
      <w:marTop w:val="0"/>
      <w:marBottom w:val="0"/>
      <w:divBdr>
        <w:top w:val="none" w:sz="0" w:space="0" w:color="auto"/>
        <w:left w:val="none" w:sz="0" w:space="0" w:color="auto"/>
        <w:bottom w:val="none" w:sz="0" w:space="0" w:color="auto"/>
        <w:right w:val="none" w:sz="0" w:space="0" w:color="auto"/>
      </w:divBdr>
    </w:div>
    <w:div w:id="1693604582">
      <w:bodyDiv w:val="1"/>
      <w:marLeft w:val="0"/>
      <w:marRight w:val="0"/>
      <w:marTop w:val="0"/>
      <w:marBottom w:val="0"/>
      <w:divBdr>
        <w:top w:val="none" w:sz="0" w:space="0" w:color="auto"/>
        <w:left w:val="none" w:sz="0" w:space="0" w:color="auto"/>
        <w:bottom w:val="none" w:sz="0" w:space="0" w:color="auto"/>
        <w:right w:val="none" w:sz="0" w:space="0" w:color="auto"/>
      </w:divBdr>
    </w:div>
    <w:div w:id="1695156483">
      <w:bodyDiv w:val="1"/>
      <w:marLeft w:val="0"/>
      <w:marRight w:val="0"/>
      <w:marTop w:val="0"/>
      <w:marBottom w:val="0"/>
      <w:divBdr>
        <w:top w:val="none" w:sz="0" w:space="0" w:color="auto"/>
        <w:left w:val="none" w:sz="0" w:space="0" w:color="auto"/>
        <w:bottom w:val="none" w:sz="0" w:space="0" w:color="auto"/>
        <w:right w:val="none" w:sz="0" w:space="0" w:color="auto"/>
      </w:divBdr>
    </w:div>
    <w:div w:id="1701080932">
      <w:bodyDiv w:val="1"/>
      <w:marLeft w:val="0"/>
      <w:marRight w:val="0"/>
      <w:marTop w:val="0"/>
      <w:marBottom w:val="0"/>
      <w:divBdr>
        <w:top w:val="none" w:sz="0" w:space="0" w:color="auto"/>
        <w:left w:val="none" w:sz="0" w:space="0" w:color="auto"/>
        <w:bottom w:val="none" w:sz="0" w:space="0" w:color="auto"/>
        <w:right w:val="none" w:sz="0" w:space="0" w:color="auto"/>
      </w:divBdr>
    </w:div>
    <w:div w:id="1702854140">
      <w:bodyDiv w:val="1"/>
      <w:marLeft w:val="0"/>
      <w:marRight w:val="0"/>
      <w:marTop w:val="0"/>
      <w:marBottom w:val="0"/>
      <w:divBdr>
        <w:top w:val="none" w:sz="0" w:space="0" w:color="auto"/>
        <w:left w:val="none" w:sz="0" w:space="0" w:color="auto"/>
        <w:bottom w:val="none" w:sz="0" w:space="0" w:color="auto"/>
        <w:right w:val="none" w:sz="0" w:space="0" w:color="auto"/>
      </w:divBdr>
    </w:div>
    <w:div w:id="1704094748">
      <w:bodyDiv w:val="1"/>
      <w:marLeft w:val="0"/>
      <w:marRight w:val="0"/>
      <w:marTop w:val="0"/>
      <w:marBottom w:val="0"/>
      <w:divBdr>
        <w:top w:val="none" w:sz="0" w:space="0" w:color="auto"/>
        <w:left w:val="none" w:sz="0" w:space="0" w:color="auto"/>
        <w:bottom w:val="none" w:sz="0" w:space="0" w:color="auto"/>
        <w:right w:val="none" w:sz="0" w:space="0" w:color="auto"/>
      </w:divBdr>
    </w:div>
    <w:div w:id="1704591440">
      <w:bodyDiv w:val="1"/>
      <w:marLeft w:val="0"/>
      <w:marRight w:val="0"/>
      <w:marTop w:val="0"/>
      <w:marBottom w:val="0"/>
      <w:divBdr>
        <w:top w:val="none" w:sz="0" w:space="0" w:color="auto"/>
        <w:left w:val="none" w:sz="0" w:space="0" w:color="auto"/>
        <w:bottom w:val="none" w:sz="0" w:space="0" w:color="auto"/>
        <w:right w:val="none" w:sz="0" w:space="0" w:color="auto"/>
      </w:divBdr>
    </w:div>
    <w:div w:id="1708292091">
      <w:bodyDiv w:val="1"/>
      <w:marLeft w:val="0"/>
      <w:marRight w:val="0"/>
      <w:marTop w:val="0"/>
      <w:marBottom w:val="0"/>
      <w:divBdr>
        <w:top w:val="none" w:sz="0" w:space="0" w:color="auto"/>
        <w:left w:val="none" w:sz="0" w:space="0" w:color="auto"/>
        <w:bottom w:val="none" w:sz="0" w:space="0" w:color="auto"/>
        <w:right w:val="none" w:sz="0" w:space="0" w:color="auto"/>
      </w:divBdr>
    </w:div>
    <w:div w:id="1709992408">
      <w:bodyDiv w:val="1"/>
      <w:marLeft w:val="0"/>
      <w:marRight w:val="0"/>
      <w:marTop w:val="0"/>
      <w:marBottom w:val="0"/>
      <w:divBdr>
        <w:top w:val="none" w:sz="0" w:space="0" w:color="auto"/>
        <w:left w:val="none" w:sz="0" w:space="0" w:color="auto"/>
        <w:bottom w:val="none" w:sz="0" w:space="0" w:color="auto"/>
        <w:right w:val="none" w:sz="0" w:space="0" w:color="auto"/>
      </w:divBdr>
    </w:div>
    <w:div w:id="1712875167">
      <w:bodyDiv w:val="1"/>
      <w:marLeft w:val="0"/>
      <w:marRight w:val="0"/>
      <w:marTop w:val="0"/>
      <w:marBottom w:val="0"/>
      <w:divBdr>
        <w:top w:val="none" w:sz="0" w:space="0" w:color="auto"/>
        <w:left w:val="none" w:sz="0" w:space="0" w:color="auto"/>
        <w:bottom w:val="none" w:sz="0" w:space="0" w:color="auto"/>
        <w:right w:val="none" w:sz="0" w:space="0" w:color="auto"/>
      </w:divBdr>
    </w:div>
    <w:div w:id="1716539550">
      <w:bodyDiv w:val="1"/>
      <w:marLeft w:val="0"/>
      <w:marRight w:val="0"/>
      <w:marTop w:val="0"/>
      <w:marBottom w:val="0"/>
      <w:divBdr>
        <w:top w:val="none" w:sz="0" w:space="0" w:color="auto"/>
        <w:left w:val="none" w:sz="0" w:space="0" w:color="auto"/>
        <w:bottom w:val="none" w:sz="0" w:space="0" w:color="auto"/>
        <w:right w:val="none" w:sz="0" w:space="0" w:color="auto"/>
      </w:divBdr>
    </w:div>
    <w:div w:id="1716737149">
      <w:bodyDiv w:val="1"/>
      <w:marLeft w:val="0"/>
      <w:marRight w:val="0"/>
      <w:marTop w:val="0"/>
      <w:marBottom w:val="0"/>
      <w:divBdr>
        <w:top w:val="none" w:sz="0" w:space="0" w:color="auto"/>
        <w:left w:val="none" w:sz="0" w:space="0" w:color="auto"/>
        <w:bottom w:val="none" w:sz="0" w:space="0" w:color="auto"/>
        <w:right w:val="none" w:sz="0" w:space="0" w:color="auto"/>
      </w:divBdr>
    </w:div>
    <w:div w:id="1721784637">
      <w:bodyDiv w:val="1"/>
      <w:marLeft w:val="0"/>
      <w:marRight w:val="0"/>
      <w:marTop w:val="0"/>
      <w:marBottom w:val="0"/>
      <w:divBdr>
        <w:top w:val="none" w:sz="0" w:space="0" w:color="auto"/>
        <w:left w:val="none" w:sz="0" w:space="0" w:color="auto"/>
        <w:bottom w:val="none" w:sz="0" w:space="0" w:color="auto"/>
        <w:right w:val="none" w:sz="0" w:space="0" w:color="auto"/>
      </w:divBdr>
    </w:div>
    <w:div w:id="1721859409">
      <w:bodyDiv w:val="1"/>
      <w:marLeft w:val="0"/>
      <w:marRight w:val="0"/>
      <w:marTop w:val="0"/>
      <w:marBottom w:val="0"/>
      <w:divBdr>
        <w:top w:val="none" w:sz="0" w:space="0" w:color="auto"/>
        <w:left w:val="none" w:sz="0" w:space="0" w:color="auto"/>
        <w:bottom w:val="none" w:sz="0" w:space="0" w:color="auto"/>
        <w:right w:val="none" w:sz="0" w:space="0" w:color="auto"/>
      </w:divBdr>
    </w:div>
    <w:div w:id="1723359334">
      <w:bodyDiv w:val="1"/>
      <w:marLeft w:val="0"/>
      <w:marRight w:val="0"/>
      <w:marTop w:val="0"/>
      <w:marBottom w:val="0"/>
      <w:divBdr>
        <w:top w:val="none" w:sz="0" w:space="0" w:color="auto"/>
        <w:left w:val="none" w:sz="0" w:space="0" w:color="auto"/>
        <w:bottom w:val="none" w:sz="0" w:space="0" w:color="auto"/>
        <w:right w:val="none" w:sz="0" w:space="0" w:color="auto"/>
      </w:divBdr>
    </w:div>
    <w:div w:id="1726874926">
      <w:bodyDiv w:val="1"/>
      <w:marLeft w:val="0"/>
      <w:marRight w:val="0"/>
      <w:marTop w:val="0"/>
      <w:marBottom w:val="0"/>
      <w:divBdr>
        <w:top w:val="none" w:sz="0" w:space="0" w:color="auto"/>
        <w:left w:val="none" w:sz="0" w:space="0" w:color="auto"/>
        <w:bottom w:val="none" w:sz="0" w:space="0" w:color="auto"/>
        <w:right w:val="none" w:sz="0" w:space="0" w:color="auto"/>
      </w:divBdr>
    </w:div>
    <w:div w:id="1731077421">
      <w:bodyDiv w:val="1"/>
      <w:marLeft w:val="0"/>
      <w:marRight w:val="0"/>
      <w:marTop w:val="0"/>
      <w:marBottom w:val="0"/>
      <w:divBdr>
        <w:top w:val="none" w:sz="0" w:space="0" w:color="auto"/>
        <w:left w:val="none" w:sz="0" w:space="0" w:color="auto"/>
        <w:bottom w:val="none" w:sz="0" w:space="0" w:color="auto"/>
        <w:right w:val="none" w:sz="0" w:space="0" w:color="auto"/>
      </w:divBdr>
    </w:div>
    <w:div w:id="1732148198">
      <w:bodyDiv w:val="1"/>
      <w:marLeft w:val="0"/>
      <w:marRight w:val="0"/>
      <w:marTop w:val="0"/>
      <w:marBottom w:val="0"/>
      <w:divBdr>
        <w:top w:val="none" w:sz="0" w:space="0" w:color="auto"/>
        <w:left w:val="none" w:sz="0" w:space="0" w:color="auto"/>
        <w:bottom w:val="none" w:sz="0" w:space="0" w:color="auto"/>
        <w:right w:val="none" w:sz="0" w:space="0" w:color="auto"/>
      </w:divBdr>
    </w:div>
    <w:div w:id="1734153580">
      <w:bodyDiv w:val="1"/>
      <w:marLeft w:val="0"/>
      <w:marRight w:val="0"/>
      <w:marTop w:val="0"/>
      <w:marBottom w:val="0"/>
      <w:divBdr>
        <w:top w:val="none" w:sz="0" w:space="0" w:color="auto"/>
        <w:left w:val="none" w:sz="0" w:space="0" w:color="auto"/>
        <w:bottom w:val="none" w:sz="0" w:space="0" w:color="auto"/>
        <w:right w:val="none" w:sz="0" w:space="0" w:color="auto"/>
      </w:divBdr>
    </w:div>
    <w:div w:id="1737245191">
      <w:bodyDiv w:val="1"/>
      <w:marLeft w:val="0"/>
      <w:marRight w:val="0"/>
      <w:marTop w:val="0"/>
      <w:marBottom w:val="0"/>
      <w:divBdr>
        <w:top w:val="none" w:sz="0" w:space="0" w:color="auto"/>
        <w:left w:val="none" w:sz="0" w:space="0" w:color="auto"/>
        <w:bottom w:val="none" w:sz="0" w:space="0" w:color="auto"/>
        <w:right w:val="none" w:sz="0" w:space="0" w:color="auto"/>
      </w:divBdr>
    </w:div>
    <w:div w:id="1737625508">
      <w:bodyDiv w:val="1"/>
      <w:marLeft w:val="0"/>
      <w:marRight w:val="0"/>
      <w:marTop w:val="0"/>
      <w:marBottom w:val="0"/>
      <w:divBdr>
        <w:top w:val="none" w:sz="0" w:space="0" w:color="auto"/>
        <w:left w:val="none" w:sz="0" w:space="0" w:color="auto"/>
        <w:bottom w:val="none" w:sz="0" w:space="0" w:color="auto"/>
        <w:right w:val="none" w:sz="0" w:space="0" w:color="auto"/>
      </w:divBdr>
    </w:div>
    <w:div w:id="1738549391">
      <w:bodyDiv w:val="1"/>
      <w:marLeft w:val="0"/>
      <w:marRight w:val="0"/>
      <w:marTop w:val="0"/>
      <w:marBottom w:val="0"/>
      <w:divBdr>
        <w:top w:val="none" w:sz="0" w:space="0" w:color="auto"/>
        <w:left w:val="none" w:sz="0" w:space="0" w:color="auto"/>
        <w:bottom w:val="none" w:sz="0" w:space="0" w:color="auto"/>
        <w:right w:val="none" w:sz="0" w:space="0" w:color="auto"/>
      </w:divBdr>
    </w:div>
    <w:div w:id="1738699756">
      <w:bodyDiv w:val="1"/>
      <w:marLeft w:val="0"/>
      <w:marRight w:val="0"/>
      <w:marTop w:val="0"/>
      <w:marBottom w:val="0"/>
      <w:divBdr>
        <w:top w:val="none" w:sz="0" w:space="0" w:color="auto"/>
        <w:left w:val="none" w:sz="0" w:space="0" w:color="auto"/>
        <w:bottom w:val="none" w:sz="0" w:space="0" w:color="auto"/>
        <w:right w:val="none" w:sz="0" w:space="0" w:color="auto"/>
      </w:divBdr>
    </w:div>
    <w:div w:id="1739982665">
      <w:bodyDiv w:val="1"/>
      <w:marLeft w:val="0"/>
      <w:marRight w:val="0"/>
      <w:marTop w:val="0"/>
      <w:marBottom w:val="0"/>
      <w:divBdr>
        <w:top w:val="none" w:sz="0" w:space="0" w:color="auto"/>
        <w:left w:val="none" w:sz="0" w:space="0" w:color="auto"/>
        <w:bottom w:val="none" w:sz="0" w:space="0" w:color="auto"/>
        <w:right w:val="none" w:sz="0" w:space="0" w:color="auto"/>
      </w:divBdr>
    </w:div>
    <w:div w:id="1741127450">
      <w:bodyDiv w:val="1"/>
      <w:marLeft w:val="0"/>
      <w:marRight w:val="0"/>
      <w:marTop w:val="0"/>
      <w:marBottom w:val="0"/>
      <w:divBdr>
        <w:top w:val="none" w:sz="0" w:space="0" w:color="auto"/>
        <w:left w:val="none" w:sz="0" w:space="0" w:color="auto"/>
        <w:bottom w:val="none" w:sz="0" w:space="0" w:color="auto"/>
        <w:right w:val="none" w:sz="0" w:space="0" w:color="auto"/>
      </w:divBdr>
    </w:div>
    <w:div w:id="1741244010">
      <w:bodyDiv w:val="1"/>
      <w:marLeft w:val="0"/>
      <w:marRight w:val="0"/>
      <w:marTop w:val="0"/>
      <w:marBottom w:val="0"/>
      <w:divBdr>
        <w:top w:val="none" w:sz="0" w:space="0" w:color="auto"/>
        <w:left w:val="none" w:sz="0" w:space="0" w:color="auto"/>
        <w:bottom w:val="none" w:sz="0" w:space="0" w:color="auto"/>
        <w:right w:val="none" w:sz="0" w:space="0" w:color="auto"/>
      </w:divBdr>
    </w:div>
    <w:div w:id="1747649005">
      <w:bodyDiv w:val="1"/>
      <w:marLeft w:val="0"/>
      <w:marRight w:val="0"/>
      <w:marTop w:val="0"/>
      <w:marBottom w:val="0"/>
      <w:divBdr>
        <w:top w:val="none" w:sz="0" w:space="0" w:color="auto"/>
        <w:left w:val="none" w:sz="0" w:space="0" w:color="auto"/>
        <w:bottom w:val="none" w:sz="0" w:space="0" w:color="auto"/>
        <w:right w:val="none" w:sz="0" w:space="0" w:color="auto"/>
      </w:divBdr>
    </w:div>
    <w:div w:id="1749644401">
      <w:bodyDiv w:val="1"/>
      <w:marLeft w:val="0"/>
      <w:marRight w:val="0"/>
      <w:marTop w:val="0"/>
      <w:marBottom w:val="0"/>
      <w:divBdr>
        <w:top w:val="none" w:sz="0" w:space="0" w:color="auto"/>
        <w:left w:val="none" w:sz="0" w:space="0" w:color="auto"/>
        <w:bottom w:val="none" w:sz="0" w:space="0" w:color="auto"/>
        <w:right w:val="none" w:sz="0" w:space="0" w:color="auto"/>
      </w:divBdr>
    </w:div>
    <w:div w:id="1751585362">
      <w:bodyDiv w:val="1"/>
      <w:marLeft w:val="0"/>
      <w:marRight w:val="0"/>
      <w:marTop w:val="0"/>
      <w:marBottom w:val="0"/>
      <w:divBdr>
        <w:top w:val="none" w:sz="0" w:space="0" w:color="auto"/>
        <w:left w:val="none" w:sz="0" w:space="0" w:color="auto"/>
        <w:bottom w:val="none" w:sz="0" w:space="0" w:color="auto"/>
        <w:right w:val="none" w:sz="0" w:space="0" w:color="auto"/>
      </w:divBdr>
    </w:div>
    <w:div w:id="1752702950">
      <w:bodyDiv w:val="1"/>
      <w:marLeft w:val="0"/>
      <w:marRight w:val="0"/>
      <w:marTop w:val="0"/>
      <w:marBottom w:val="0"/>
      <w:divBdr>
        <w:top w:val="none" w:sz="0" w:space="0" w:color="auto"/>
        <w:left w:val="none" w:sz="0" w:space="0" w:color="auto"/>
        <w:bottom w:val="none" w:sz="0" w:space="0" w:color="auto"/>
        <w:right w:val="none" w:sz="0" w:space="0" w:color="auto"/>
      </w:divBdr>
    </w:div>
    <w:div w:id="1752895511">
      <w:bodyDiv w:val="1"/>
      <w:marLeft w:val="0"/>
      <w:marRight w:val="0"/>
      <w:marTop w:val="0"/>
      <w:marBottom w:val="0"/>
      <w:divBdr>
        <w:top w:val="none" w:sz="0" w:space="0" w:color="auto"/>
        <w:left w:val="none" w:sz="0" w:space="0" w:color="auto"/>
        <w:bottom w:val="none" w:sz="0" w:space="0" w:color="auto"/>
        <w:right w:val="none" w:sz="0" w:space="0" w:color="auto"/>
      </w:divBdr>
    </w:div>
    <w:div w:id="1755584793">
      <w:bodyDiv w:val="1"/>
      <w:marLeft w:val="0"/>
      <w:marRight w:val="0"/>
      <w:marTop w:val="0"/>
      <w:marBottom w:val="0"/>
      <w:divBdr>
        <w:top w:val="none" w:sz="0" w:space="0" w:color="auto"/>
        <w:left w:val="none" w:sz="0" w:space="0" w:color="auto"/>
        <w:bottom w:val="none" w:sz="0" w:space="0" w:color="auto"/>
        <w:right w:val="none" w:sz="0" w:space="0" w:color="auto"/>
      </w:divBdr>
    </w:div>
    <w:div w:id="1757434962">
      <w:bodyDiv w:val="1"/>
      <w:marLeft w:val="0"/>
      <w:marRight w:val="0"/>
      <w:marTop w:val="0"/>
      <w:marBottom w:val="0"/>
      <w:divBdr>
        <w:top w:val="none" w:sz="0" w:space="0" w:color="auto"/>
        <w:left w:val="none" w:sz="0" w:space="0" w:color="auto"/>
        <w:bottom w:val="none" w:sz="0" w:space="0" w:color="auto"/>
        <w:right w:val="none" w:sz="0" w:space="0" w:color="auto"/>
      </w:divBdr>
    </w:div>
    <w:div w:id="1759399748">
      <w:bodyDiv w:val="1"/>
      <w:marLeft w:val="0"/>
      <w:marRight w:val="0"/>
      <w:marTop w:val="0"/>
      <w:marBottom w:val="0"/>
      <w:divBdr>
        <w:top w:val="none" w:sz="0" w:space="0" w:color="auto"/>
        <w:left w:val="none" w:sz="0" w:space="0" w:color="auto"/>
        <w:bottom w:val="none" w:sz="0" w:space="0" w:color="auto"/>
        <w:right w:val="none" w:sz="0" w:space="0" w:color="auto"/>
      </w:divBdr>
    </w:div>
    <w:div w:id="1761099400">
      <w:bodyDiv w:val="1"/>
      <w:marLeft w:val="0"/>
      <w:marRight w:val="0"/>
      <w:marTop w:val="0"/>
      <w:marBottom w:val="0"/>
      <w:divBdr>
        <w:top w:val="none" w:sz="0" w:space="0" w:color="auto"/>
        <w:left w:val="none" w:sz="0" w:space="0" w:color="auto"/>
        <w:bottom w:val="none" w:sz="0" w:space="0" w:color="auto"/>
        <w:right w:val="none" w:sz="0" w:space="0" w:color="auto"/>
      </w:divBdr>
    </w:div>
    <w:div w:id="1769038181">
      <w:bodyDiv w:val="1"/>
      <w:marLeft w:val="0"/>
      <w:marRight w:val="0"/>
      <w:marTop w:val="0"/>
      <w:marBottom w:val="0"/>
      <w:divBdr>
        <w:top w:val="none" w:sz="0" w:space="0" w:color="auto"/>
        <w:left w:val="none" w:sz="0" w:space="0" w:color="auto"/>
        <w:bottom w:val="none" w:sz="0" w:space="0" w:color="auto"/>
        <w:right w:val="none" w:sz="0" w:space="0" w:color="auto"/>
      </w:divBdr>
    </w:div>
    <w:div w:id="1770005624">
      <w:bodyDiv w:val="1"/>
      <w:marLeft w:val="0"/>
      <w:marRight w:val="0"/>
      <w:marTop w:val="0"/>
      <w:marBottom w:val="0"/>
      <w:divBdr>
        <w:top w:val="none" w:sz="0" w:space="0" w:color="auto"/>
        <w:left w:val="none" w:sz="0" w:space="0" w:color="auto"/>
        <w:bottom w:val="none" w:sz="0" w:space="0" w:color="auto"/>
        <w:right w:val="none" w:sz="0" w:space="0" w:color="auto"/>
      </w:divBdr>
    </w:div>
    <w:div w:id="1773281125">
      <w:bodyDiv w:val="1"/>
      <w:marLeft w:val="0"/>
      <w:marRight w:val="0"/>
      <w:marTop w:val="0"/>
      <w:marBottom w:val="0"/>
      <w:divBdr>
        <w:top w:val="none" w:sz="0" w:space="0" w:color="auto"/>
        <w:left w:val="none" w:sz="0" w:space="0" w:color="auto"/>
        <w:bottom w:val="none" w:sz="0" w:space="0" w:color="auto"/>
        <w:right w:val="none" w:sz="0" w:space="0" w:color="auto"/>
      </w:divBdr>
      <w:divsChild>
        <w:div w:id="1083799599">
          <w:marLeft w:val="547"/>
          <w:marRight w:val="0"/>
          <w:marTop w:val="130"/>
          <w:marBottom w:val="0"/>
          <w:divBdr>
            <w:top w:val="none" w:sz="0" w:space="0" w:color="auto"/>
            <w:left w:val="none" w:sz="0" w:space="0" w:color="auto"/>
            <w:bottom w:val="none" w:sz="0" w:space="0" w:color="auto"/>
            <w:right w:val="none" w:sz="0" w:space="0" w:color="auto"/>
          </w:divBdr>
        </w:div>
        <w:div w:id="1360155813">
          <w:marLeft w:val="547"/>
          <w:marRight w:val="0"/>
          <w:marTop w:val="130"/>
          <w:marBottom w:val="0"/>
          <w:divBdr>
            <w:top w:val="none" w:sz="0" w:space="0" w:color="auto"/>
            <w:left w:val="none" w:sz="0" w:space="0" w:color="auto"/>
            <w:bottom w:val="none" w:sz="0" w:space="0" w:color="auto"/>
            <w:right w:val="none" w:sz="0" w:space="0" w:color="auto"/>
          </w:divBdr>
        </w:div>
        <w:div w:id="1379429560">
          <w:marLeft w:val="547"/>
          <w:marRight w:val="0"/>
          <w:marTop w:val="130"/>
          <w:marBottom w:val="0"/>
          <w:divBdr>
            <w:top w:val="none" w:sz="0" w:space="0" w:color="auto"/>
            <w:left w:val="none" w:sz="0" w:space="0" w:color="auto"/>
            <w:bottom w:val="none" w:sz="0" w:space="0" w:color="auto"/>
            <w:right w:val="none" w:sz="0" w:space="0" w:color="auto"/>
          </w:divBdr>
        </w:div>
        <w:div w:id="1730036901">
          <w:marLeft w:val="547"/>
          <w:marRight w:val="0"/>
          <w:marTop w:val="130"/>
          <w:marBottom w:val="0"/>
          <w:divBdr>
            <w:top w:val="none" w:sz="0" w:space="0" w:color="auto"/>
            <w:left w:val="none" w:sz="0" w:space="0" w:color="auto"/>
            <w:bottom w:val="none" w:sz="0" w:space="0" w:color="auto"/>
            <w:right w:val="none" w:sz="0" w:space="0" w:color="auto"/>
          </w:divBdr>
        </w:div>
      </w:divsChild>
    </w:div>
    <w:div w:id="1775901469">
      <w:bodyDiv w:val="1"/>
      <w:marLeft w:val="0"/>
      <w:marRight w:val="0"/>
      <w:marTop w:val="0"/>
      <w:marBottom w:val="0"/>
      <w:divBdr>
        <w:top w:val="none" w:sz="0" w:space="0" w:color="auto"/>
        <w:left w:val="none" w:sz="0" w:space="0" w:color="auto"/>
        <w:bottom w:val="none" w:sz="0" w:space="0" w:color="auto"/>
        <w:right w:val="none" w:sz="0" w:space="0" w:color="auto"/>
      </w:divBdr>
    </w:div>
    <w:div w:id="1780297611">
      <w:bodyDiv w:val="1"/>
      <w:marLeft w:val="0"/>
      <w:marRight w:val="0"/>
      <w:marTop w:val="0"/>
      <w:marBottom w:val="0"/>
      <w:divBdr>
        <w:top w:val="none" w:sz="0" w:space="0" w:color="auto"/>
        <w:left w:val="none" w:sz="0" w:space="0" w:color="auto"/>
        <w:bottom w:val="none" w:sz="0" w:space="0" w:color="auto"/>
        <w:right w:val="none" w:sz="0" w:space="0" w:color="auto"/>
      </w:divBdr>
    </w:div>
    <w:div w:id="1781292139">
      <w:bodyDiv w:val="1"/>
      <w:marLeft w:val="0"/>
      <w:marRight w:val="0"/>
      <w:marTop w:val="0"/>
      <w:marBottom w:val="0"/>
      <w:divBdr>
        <w:top w:val="none" w:sz="0" w:space="0" w:color="auto"/>
        <w:left w:val="none" w:sz="0" w:space="0" w:color="auto"/>
        <w:bottom w:val="none" w:sz="0" w:space="0" w:color="auto"/>
        <w:right w:val="none" w:sz="0" w:space="0" w:color="auto"/>
      </w:divBdr>
    </w:div>
    <w:div w:id="1781491947">
      <w:bodyDiv w:val="1"/>
      <w:marLeft w:val="0"/>
      <w:marRight w:val="0"/>
      <w:marTop w:val="0"/>
      <w:marBottom w:val="0"/>
      <w:divBdr>
        <w:top w:val="none" w:sz="0" w:space="0" w:color="auto"/>
        <w:left w:val="none" w:sz="0" w:space="0" w:color="auto"/>
        <w:bottom w:val="none" w:sz="0" w:space="0" w:color="auto"/>
        <w:right w:val="none" w:sz="0" w:space="0" w:color="auto"/>
      </w:divBdr>
    </w:div>
    <w:div w:id="1787776712">
      <w:bodyDiv w:val="1"/>
      <w:marLeft w:val="0"/>
      <w:marRight w:val="0"/>
      <w:marTop w:val="0"/>
      <w:marBottom w:val="0"/>
      <w:divBdr>
        <w:top w:val="none" w:sz="0" w:space="0" w:color="auto"/>
        <w:left w:val="none" w:sz="0" w:space="0" w:color="auto"/>
        <w:bottom w:val="none" w:sz="0" w:space="0" w:color="auto"/>
        <w:right w:val="none" w:sz="0" w:space="0" w:color="auto"/>
      </w:divBdr>
    </w:div>
    <w:div w:id="1791512844">
      <w:bodyDiv w:val="1"/>
      <w:marLeft w:val="0"/>
      <w:marRight w:val="0"/>
      <w:marTop w:val="0"/>
      <w:marBottom w:val="0"/>
      <w:divBdr>
        <w:top w:val="none" w:sz="0" w:space="0" w:color="auto"/>
        <w:left w:val="none" w:sz="0" w:space="0" w:color="auto"/>
        <w:bottom w:val="none" w:sz="0" w:space="0" w:color="auto"/>
        <w:right w:val="none" w:sz="0" w:space="0" w:color="auto"/>
      </w:divBdr>
    </w:div>
    <w:div w:id="1794981886">
      <w:bodyDiv w:val="1"/>
      <w:marLeft w:val="0"/>
      <w:marRight w:val="0"/>
      <w:marTop w:val="0"/>
      <w:marBottom w:val="0"/>
      <w:divBdr>
        <w:top w:val="none" w:sz="0" w:space="0" w:color="auto"/>
        <w:left w:val="none" w:sz="0" w:space="0" w:color="auto"/>
        <w:bottom w:val="none" w:sz="0" w:space="0" w:color="auto"/>
        <w:right w:val="none" w:sz="0" w:space="0" w:color="auto"/>
      </w:divBdr>
    </w:div>
    <w:div w:id="1796633389">
      <w:bodyDiv w:val="1"/>
      <w:marLeft w:val="0"/>
      <w:marRight w:val="0"/>
      <w:marTop w:val="0"/>
      <w:marBottom w:val="0"/>
      <w:divBdr>
        <w:top w:val="none" w:sz="0" w:space="0" w:color="auto"/>
        <w:left w:val="none" w:sz="0" w:space="0" w:color="auto"/>
        <w:bottom w:val="none" w:sz="0" w:space="0" w:color="auto"/>
        <w:right w:val="none" w:sz="0" w:space="0" w:color="auto"/>
      </w:divBdr>
    </w:div>
    <w:div w:id="1806698249">
      <w:bodyDiv w:val="1"/>
      <w:marLeft w:val="0"/>
      <w:marRight w:val="0"/>
      <w:marTop w:val="0"/>
      <w:marBottom w:val="0"/>
      <w:divBdr>
        <w:top w:val="none" w:sz="0" w:space="0" w:color="auto"/>
        <w:left w:val="none" w:sz="0" w:space="0" w:color="auto"/>
        <w:bottom w:val="none" w:sz="0" w:space="0" w:color="auto"/>
        <w:right w:val="none" w:sz="0" w:space="0" w:color="auto"/>
      </w:divBdr>
    </w:div>
    <w:div w:id="1808083306">
      <w:bodyDiv w:val="1"/>
      <w:marLeft w:val="0"/>
      <w:marRight w:val="0"/>
      <w:marTop w:val="0"/>
      <w:marBottom w:val="0"/>
      <w:divBdr>
        <w:top w:val="none" w:sz="0" w:space="0" w:color="auto"/>
        <w:left w:val="none" w:sz="0" w:space="0" w:color="auto"/>
        <w:bottom w:val="none" w:sz="0" w:space="0" w:color="auto"/>
        <w:right w:val="none" w:sz="0" w:space="0" w:color="auto"/>
      </w:divBdr>
    </w:div>
    <w:div w:id="1809394186">
      <w:bodyDiv w:val="1"/>
      <w:marLeft w:val="0"/>
      <w:marRight w:val="0"/>
      <w:marTop w:val="0"/>
      <w:marBottom w:val="0"/>
      <w:divBdr>
        <w:top w:val="none" w:sz="0" w:space="0" w:color="auto"/>
        <w:left w:val="none" w:sz="0" w:space="0" w:color="auto"/>
        <w:bottom w:val="none" w:sz="0" w:space="0" w:color="auto"/>
        <w:right w:val="none" w:sz="0" w:space="0" w:color="auto"/>
      </w:divBdr>
    </w:div>
    <w:div w:id="1819029649">
      <w:bodyDiv w:val="1"/>
      <w:marLeft w:val="0"/>
      <w:marRight w:val="0"/>
      <w:marTop w:val="0"/>
      <w:marBottom w:val="0"/>
      <w:divBdr>
        <w:top w:val="none" w:sz="0" w:space="0" w:color="auto"/>
        <w:left w:val="none" w:sz="0" w:space="0" w:color="auto"/>
        <w:bottom w:val="none" w:sz="0" w:space="0" w:color="auto"/>
        <w:right w:val="none" w:sz="0" w:space="0" w:color="auto"/>
      </w:divBdr>
    </w:div>
    <w:div w:id="1822576948">
      <w:bodyDiv w:val="1"/>
      <w:marLeft w:val="0"/>
      <w:marRight w:val="0"/>
      <w:marTop w:val="0"/>
      <w:marBottom w:val="0"/>
      <w:divBdr>
        <w:top w:val="none" w:sz="0" w:space="0" w:color="auto"/>
        <w:left w:val="none" w:sz="0" w:space="0" w:color="auto"/>
        <w:bottom w:val="none" w:sz="0" w:space="0" w:color="auto"/>
        <w:right w:val="none" w:sz="0" w:space="0" w:color="auto"/>
      </w:divBdr>
    </w:div>
    <w:div w:id="1822774534">
      <w:bodyDiv w:val="1"/>
      <w:marLeft w:val="0"/>
      <w:marRight w:val="0"/>
      <w:marTop w:val="0"/>
      <w:marBottom w:val="0"/>
      <w:divBdr>
        <w:top w:val="none" w:sz="0" w:space="0" w:color="auto"/>
        <w:left w:val="none" w:sz="0" w:space="0" w:color="auto"/>
        <w:bottom w:val="none" w:sz="0" w:space="0" w:color="auto"/>
        <w:right w:val="none" w:sz="0" w:space="0" w:color="auto"/>
      </w:divBdr>
    </w:div>
    <w:div w:id="1822958934">
      <w:bodyDiv w:val="1"/>
      <w:marLeft w:val="0"/>
      <w:marRight w:val="0"/>
      <w:marTop w:val="0"/>
      <w:marBottom w:val="0"/>
      <w:divBdr>
        <w:top w:val="none" w:sz="0" w:space="0" w:color="auto"/>
        <w:left w:val="none" w:sz="0" w:space="0" w:color="auto"/>
        <w:bottom w:val="none" w:sz="0" w:space="0" w:color="auto"/>
        <w:right w:val="none" w:sz="0" w:space="0" w:color="auto"/>
      </w:divBdr>
    </w:div>
    <w:div w:id="1827551369">
      <w:bodyDiv w:val="1"/>
      <w:marLeft w:val="0"/>
      <w:marRight w:val="0"/>
      <w:marTop w:val="0"/>
      <w:marBottom w:val="0"/>
      <w:divBdr>
        <w:top w:val="none" w:sz="0" w:space="0" w:color="auto"/>
        <w:left w:val="none" w:sz="0" w:space="0" w:color="auto"/>
        <w:bottom w:val="none" w:sz="0" w:space="0" w:color="auto"/>
        <w:right w:val="none" w:sz="0" w:space="0" w:color="auto"/>
      </w:divBdr>
    </w:div>
    <w:div w:id="1829780496">
      <w:bodyDiv w:val="1"/>
      <w:marLeft w:val="0"/>
      <w:marRight w:val="0"/>
      <w:marTop w:val="0"/>
      <w:marBottom w:val="0"/>
      <w:divBdr>
        <w:top w:val="none" w:sz="0" w:space="0" w:color="auto"/>
        <w:left w:val="none" w:sz="0" w:space="0" w:color="auto"/>
        <w:bottom w:val="none" w:sz="0" w:space="0" w:color="auto"/>
        <w:right w:val="none" w:sz="0" w:space="0" w:color="auto"/>
      </w:divBdr>
    </w:div>
    <w:div w:id="1831100136">
      <w:bodyDiv w:val="1"/>
      <w:marLeft w:val="0"/>
      <w:marRight w:val="0"/>
      <w:marTop w:val="0"/>
      <w:marBottom w:val="0"/>
      <w:divBdr>
        <w:top w:val="none" w:sz="0" w:space="0" w:color="auto"/>
        <w:left w:val="none" w:sz="0" w:space="0" w:color="auto"/>
        <w:bottom w:val="none" w:sz="0" w:space="0" w:color="auto"/>
        <w:right w:val="none" w:sz="0" w:space="0" w:color="auto"/>
      </w:divBdr>
    </w:div>
    <w:div w:id="1835105743">
      <w:bodyDiv w:val="1"/>
      <w:marLeft w:val="0"/>
      <w:marRight w:val="0"/>
      <w:marTop w:val="0"/>
      <w:marBottom w:val="0"/>
      <w:divBdr>
        <w:top w:val="none" w:sz="0" w:space="0" w:color="auto"/>
        <w:left w:val="none" w:sz="0" w:space="0" w:color="auto"/>
        <w:bottom w:val="none" w:sz="0" w:space="0" w:color="auto"/>
        <w:right w:val="none" w:sz="0" w:space="0" w:color="auto"/>
      </w:divBdr>
      <w:divsChild>
        <w:div w:id="2058124933">
          <w:marLeft w:val="0"/>
          <w:marRight w:val="0"/>
          <w:marTop w:val="0"/>
          <w:marBottom w:val="0"/>
          <w:divBdr>
            <w:top w:val="none" w:sz="0" w:space="0" w:color="auto"/>
            <w:left w:val="none" w:sz="0" w:space="0" w:color="auto"/>
            <w:bottom w:val="none" w:sz="0" w:space="0" w:color="auto"/>
            <w:right w:val="none" w:sz="0" w:space="0" w:color="auto"/>
          </w:divBdr>
        </w:div>
      </w:divsChild>
    </w:div>
    <w:div w:id="1838500872">
      <w:bodyDiv w:val="1"/>
      <w:marLeft w:val="0"/>
      <w:marRight w:val="0"/>
      <w:marTop w:val="0"/>
      <w:marBottom w:val="0"/>
      <w:divBdr>
        <w:top w:val="none" w:sz="0" w:space="0" w:color="auto"/>
        <w:left w:val="none" w:sz="0" w:space="0" w:color="auto"/>
        <w:bottom w:val="none" w:sz="0" w:space="0" w:color="auto"/>
        <w:right w:val="none" w:sz="0" w:space="0" w:color="auto"/>
      </w:divBdr>
    </w:div>
    <w:div w:id="1840732916">
      <w:bodyDiv w:val="1"/>
      <w:marLeft w:val="0"/>
      <w:marRight w:val="0"/>
      <w:marTop w:val="0"/>
      <w:marBottom w:val="0"/>
      <w:divBdr>
        <w:top w:val="none" w:sz="0" w:space="0" w:color="auto"/>
        <w:left w:val="none" w:sz="0" w:space="0" w:color="auto"/>
        <w:bottom w:val="none" w:sz="0" w:space="0" w:color="auto"/>
        <w:right w:val="none" w:sz="0" w:space="0" w:color="auto"/>
      </w:divBdr>
    </w:div>
    <w:div w:id="1841306853">
      <w:bodyDiv w:val="1"/>
      <w:marLeft w:val="0"/>
      <w:marRight w:val="0"/>
      <w:marTop w:val="0"/>
      <w:marBottom w:val="0"/>
      <w:divBdr>
        <w:top w:val="none" w:sz="0" w:space="0" w:color="auto"/>
        <w:left w:val="none" w:sz="0" w:space="0" w:color="auto"/>
        <w:bottom w:val="none" w:sz="0" w:space="0" w:color="auto"/>
        <w:right w:val="none" w:sz="0" w:space="0" w:color="auto"/>
      </w:divBdr>
    </w:div>
    <w:div w:id="1842038999">
      <w:bodyDiv w:val="1"/>
      <w:marLeft w:val="0"/>
      <w:marRight w:val="0"/>
      <w:marTop w:val="0"/>
      <w:marBottom w:val="0"/>
      <w:divBdr>
        <w:top w:val="none" w:sz="0" w:space="0" w:color="auto"/>
        <w:left w:val="none" w:sz="0" w:space="0" w:color="auto"/>
        <w:bottom w:val="none" w:sz="0" w:space="0" w:color="auto"/>
        <w:right w:val="none" w:sz="0" w:space="0" w:color="auto"/>
      </w:divBdr>
    </w:div>
    <w:div w:id="1842771997">
      <w:bodyDiv w:val="1"/>
      <w:marLeft w:val="0"/>
      <w:marRight w:val="0"/>
      <w:marTop w:val="0"/>
      <w:marBottom w:val="0"/>
      <w:divBdr>
        <w:top w:val="none" w:sz="0" w:space="0" w:color="auto"/>
        <w:left w:val="none" w:sz="0" w:space="0" w:color="auto"/>
        <w:bottom w:val="none" w:sz="0" w:space="0" w:color="auto"/>
        <w:right w:val="none" w:sz="0" w:space="0" w:color="auto"/>
      </w:divBdr>
    </w:div>
    <w:div w:id="1849516485">
      <w:bodyDiv w:val="1"/>
      <w:marLeft w:val="0"/>
      <w:marRight w:val="0"/>
      <w:marTop w:val="0"/>
      <w:marBottom w:val="0"/>
      <w:divBdr>
        <w:top w:val="none" w:sz="0" w:space="0" w:color="auto"/>
        <w:left w:val="none" w:sz="0" w:space="0" w:color="auto"/>
        <w:bottom w:val="none" w:sz="0" w:space="0" w:color="auto"/>
        <w:right w:val="none" w:sz="0" w:space="0" w:color="auto"/>
      </w:divBdr>
    </w:div>
    <w:div w:id="1852838564">
      <w:bodyDiv w:val="1"/>
      <w:marLeft w:val="0"/>
      <w:marRight w:val="0"/>
      <w:marTop w:val="0"/>
      <w:marBottom w:val="0"/>
      <w:divBdr>
        <w:top w:val="none" w:sz="0" w:space="0" w:color="auto"/>
        <w:left w:val="none" w:sz="0" w:space="0" w:color="auto"/>
        <w:bottom w:val="none" w:sz="0" w:space="0" w:color="auto"/>
        <w:right w:val="none" w:sz="0" w:space="0" w:color="auto"/>
      </w:divBdr>
    </w:div>
    <w:div w:id="1860659813">
      <w:bodyDiv w:val="1"/>
      <w:marLeft w:val="0"/>
      <w:marRight w:val="0"/>
      <w:marTop w:val="0"/>
      <w:marBottom w:val="0"/>
      <w:divBdr>
        <w:top w:val="none" w:sz="0" w:space="0" w:color="auto"/>
        <w:left w:val="none" w:sz="0" w:space="0" w:color="auto"/>
        <w:bottom w:val="none" w:sz="0" w:space="0" w:color="auto"/>
        <w:right w:val="none" w:sz="0" w:space="0" w:color="auto"/>
      </w:divBdr>
    </w:div>
    <w:div w:id="1861234206">
      <w:bodyDiv w:val="1"/>
      <w:marLeft w:val="0"/>
      <w:marRight w:val="0"/>
      <w:marTop w:val="0"/>
      <w:marBottom w:val="0"/>
      <w:divBdr>
        <w:top w:val="none" w:sz="0" w:space="0" w:color="auto"/>
        <w:left w:val="none" w:sz="0" w:space="0" w:color="auto"/>
        <w:bottom w:val="none" w:sz="0" w:space="0" w:color="auto"/>
        <w:right w:val="none" w:sz="0" w:space="0" w:color="auto"/>
      </w:divBdr>
    </w:div>
    <w:div w:id="1861815100">
      <w:bodyDiv w:val="1"/>
      <w:marLeft w:val="0"/>
      <w:marRight w:val="0"/>
      <w:marTop w:val="0"/>
      <w:marBottom w:val="0"/>
      <w:divBdr>
        <w:top w:val="none" w:sz="0" w:space="0" w:color="auto"/>
        <w:left w:val="none" w:sz="0" w:space="0" w:color="auto"/>
        <w:bottom w:val="none" w:sz="0" w:space="0" w:color="auto"/>
        <w:right w:val="none" w:sz="0" w:space="0" w:color="auto"/>
      </w:divBdr>
    </w:div>
    <w:div w:id="1867520755">
      <w:bodyDiv w:val="1"/>
      <w:marLeft w:val="0"/>
      <w:marRight w:val="0"/>
      <w:marTop w:val="0"/>
      <w:marBottom w:val="0"/>
      <w:divBdr>
        <w:top w:val="none" w:sz="0" w:space="0" w:color="auto"/>
        <w:left w:val="none" w:sz="0" w:space="0" w:color="auto"/>
        <w:bottom w:val="none" w:sz="0" w:space="0" w:color="auto"/>
        <w:right w:val="none" w:sz="0" w:space="0" w:color="auto"/>
      </w:divBdr>
    </w:div>
    <w:div w:id="1868255809">
      <w:bodyDiv w:val="1"/>
      <w:marLeft w:val="0"/>
      <w:marRight w:val="0"/>
      <w:marTop w:val="0"/>
      <w:marBottom w:val="0"/>
      <w:divBdr>
        <w:top w:val="none" w:sz="0" w:space="0" w:color="auto"/>
        <w:left w:val="none" w:sz="0" w:space="0" w:color="auto"/>
        <w:bottom w:val="none" w:sz="0" w:space="0" w:color="auto"/>
        <w:right w:val="none" w:sz="0" w:space="0" w:color="auto"/>
      </w:divBdr>
    </w:div>
    <w:div w:id="1868759956">
      <w:bodyDiv w:val="1"/>
      <w:marLeft w:val="0"/>
      <w:marRight w:val="0"/>
      <w:marTop w:val="0"/>
      <w:marBottom w:val="0"/>
      <w:divBdr>
        <w:top w:val="none" w:sz="0" w:space="0" w:color="auto"/>
        <w:left w:val="none" w:sz="0" w:space="0" w:color="auto"/>
        <w:bottom w:val="none" w:sz="0" w:space="0" w:color="auto"/>
        <w:right w:val="none" w:sz="0" w:space="0" w:color="auto"/>
      </w:divBdr>
    </w:div>
    <w:div w:id="1871802437">
      <w:bodyDiv w:val="1"/>
      <w:marLeft w:val="0"/>
      <w:marRight w:val="0"/>
      <w:marTop w:val="0"/>
      <w:marBottom w:val="0"/>
      <w:divBdr>
        <w:top w:val="none" w:sz="0" w:space="0" w:color="auto"/>
        <w:left w:val="none" w:sz="0" w:space="0" w:color="auto"/>
        <w:bottom w:val="none" w:sz="0" w:space="0" w:color="auto"/>
        <w:right w:val="none" w:sz="0" w:space="0" w:color="auto"/>
      </w:divBdr>
    </w:div>
    <w:div w:id="1874540513">
      <w:bodyDiv w:val="1"/>
      <w:marLeft w:val="0"/>
      <w:marRight w:val="0"/>
      <w:marTop w:val="0"/>
      <w:marBottom w:val="0"/>
      <w:divBdr>
        <w:top w:val="none" w:sz="0" w:space="0" w:color="auto"/>
        <w:left w:val="none" w:sz="0" w:space="0" w:color="auto"/>
        <w:bottom w:val="none" w:sz="0" w:space="0" w:color="auto"/>
        <w:right w:val="none" w:sz="0" w:space="0" w:color="auto"/>
      </w:divBdr>
    </w:div>
    <w:div w:id="1875968642">
      <w:bodyDiv w:val="1"/>
      <w:marLeft w:val="0"/>
      <w:marRight w:val="0"/>
      <w:marTop w:val="0"/>
      <w:marBottom w:val="0"/>
      <w:divBdr>
        <w:top w:val="none" w:sz="0" w:space="0" w:color="auto"/>
        <w:left w:val="none" w:sz="0" w:space="0" w:color="auto"/>
        <w:bottom w:val="none" w:sz="0" w:space="0" w:color="auto"/>
        <w:right w:val="none" w:sz="0" w:space="0" w:color="auto"/>
      </w:divBdr>
    </w:div>
    <w:div w:id="1878198940">
      <w:bodyDiv w:val="1"/>
      <w:marLeft w:val="0"/>
      <w:marRight w:val="0"/>
      <w:marTop w:val="0"/>
      <w:marBottom w:val="0"/>
      <w:divBdr>
        <w:top w:val="none" w:sz="0" w:space="0" w:color="auto"/>
        <w:left w:val="none" w:sz="0" w:space="0" w:color="auto"/>
        <w:bottom w:val="none" w:sz="0" w:space="0" w:color="auto"/>
        <w:right w:val="none" w:sz="0" w:space="0" w:color="auto"/>
      </w:divBdr>
    </w:div>
    <w:div w:id="1878855070">
      <w:bodyDiv w:val="1"/>
      <w:marLeft w:val="0"/>
      <w:marRight w:val="0"/>
      <w:marTop w:val="0"/>
      <w:marBottom w:val="0"/>
      <w:divBdr>
        <w:top w:val="none" w:sz="0" w:space="0" w:color="auto"/>
        <w:left w:val="none" w:sz="0" w:space="0" w:color="auto"/>
        <w:bottom w:val="none" w:sz="0" w:space="0" w:color="auto"/>
        <w:right w:val="none" w:sz="0" w:space="0" w:color="auto"/>
      </w:divBdr>
    </w:div>
    <w:div w:id="1883253255">
      <w:bodyDiv w:val="1"/>
      <w:marLeft w:val="0"/>
      <w:marRight w:val="0"/>
      <w:marTop w:val="0"/>
      <w:marBottom w:val="0"/>
      <w:divBdr>
        <w:top w:val="none" w:sz="0" w:space="0" w:color="auto"/>
        <w:left w:val="none" w:sz="0" w:space="0" w:color="auto"/>
        <w:bottom w:val="none" w:sz="0" w:space="0" w:color="auto"/>
        <w:right w:val="none" w:sz="0" w:space="0" w:color="auto"/>
      </w:divBdr>
    </w:div>
    <w:div w:id="1883856763">
      <w:bodyDiv w:val="1"/>
      <w:marLeft w:val="0"/>
      <w:marRight w:val="0"/>
      <w:marTop w:val="0"/>
      <w:marBottom w:val="0"/>
      <w:divBdr>
        <w:top w:val="none" w:sz="0" w:space="0" w:color="auto"/>
        <w:left w:val="none" w:sz="0" w:space="0" w:color="auto"/>
        <w:bottom w:val="none" w:sz="0" w:space="0" w:color="auto"/>
        <w:right w:val="none" w:sz="0" w:space="0" w:color="auto"/>
      </w:divBdr>
    </w:div>
    <w:div w:id="1884363338">
      <w:bodyDiv w:val="1"/>
      <w:marLeft w:val="0"/>
      <w:marRight w:val="0"/>
      <w:marTop w:val="0"/>
      <w:marBottom w:val="0"/>
      <w:divBdr>
        <w:top w:val="none" w:sz="0" w:space="0" w:color="auto"/>
        <w:left w:val="none" w:sz="0" w:space="0" w:color="auto"/>
        <w:bottom w:val="none" w:sz="0" w:space="0" w:color="auto"/>
        <w:right w:val="none" w:sz="0" w:space="0" w:color="auto"/>
      </w:divBdr>
    </w:div>
    <w:div w:id="1884901401">
      <w:bodyDiv w:val="1"/>
      <w:marLeft w:val="0"/>
      <w:marRight w:val="0"/>
      <w:marTop w:val="0"/>
      <w:marBottom w:val="0"/>
      <w:divBdr>
        <w:top w:val="none" w:sz="0" w:space="0" w:color="auto"/>
        <w:left w:val="none" w:sz="0" w:space="0" w:color="auto"/>
        <w:bottom w:val="none" w:sz="0" w:space="0" w:color="auto"/>
        <w:right w:val="none" w:sz="0" w:space="0" w:color="auto"/>
      </w:divBdr>
    </w:div>
    <w:div w:id="1908880191">
      <w:bodyDiv w:val="1"/>
      <w:marLeft w:val="0"/>
      <w:marRight w:val="0"/>
      <w:marTop w:val="0"/>
      <w:marBottom w:val="0"/>
      <w:divBdr>
        <w:top w:val="none" w:sz="0" w:space="0" w:color="auto"/>
        <w:left w:val="none" w:sz="0" w:space="0" w:color="auto"/>
        <w:bottom w:val="none" w:sz="0" w:space="0" w:color="auto"/>
        <w:right w:val="none" w:sz="0" w:space="0" w:color="auto"/>
      </w:divBdr>
    </w:div>
    <w:div w:id="1909462797">
      <w:bodyDiv w:val="1"/>
      <w:marLeft w:val="0"/>
      <w:marRight w:val="0"/>
      <w:marTop w:val="0"/>
      <w:marBottom w:val="0"/>
      <w:divBdr>
        <w:top w:val="none" w:sz="0" w:space="0" w:color="auto"/>
        <w:left w:val="none" w:sz="0" w:space="0" w:color="auto"/>
        <w:bottom w:val="none" w:sz="0" w:space="0" w:color="auto"/>
        <w:right w:val="none" w:sz="0" w:space="0" w:color="auto"/>
      </w:divBdr>
    </w:div>
    <w:div w:id="1914000856">
      <w:bodyDiv w:val="1"/>
      <w:marLeft w:val="0"/>
      <w:marRight w:val="0"/>
      <w:marTop w:val="0"/>
      <w:marBottom w:val="0"/>
      <w:divBdr>
        <w:top w:val="none" w:sz="0" w:space="0" w:color="auto"/>
        <w:left w:val="none" w:sz="0" w:space="0" w:color="auto"/>
        <w:bottom w:val="none" w:sz="0" w:space="0" w:color="auto"/>
        <w:right w:val="none" w:sz="0" w:space="0" w:color="auto"/>
      </w:divBdr>
    </w:div>
    <w:div w:id="1917081987">
      <w:bodyDiv w:val="1"/>
      <w:marLeft w:val="0"/>
      <w:marRight w:val="0"/>
      <w:marTop w:val="0"/>
      <w:marBottom w:val="0"/>
      <w:divBdr>
        <w:top w:val="none" w:sz="0" w:space="0" w:color="auto"/>
        <w:left w:val="none" w:sz="0" w:space="0" w:color="auto"/>
        <w:bottom w:val="none" w:sz="0" w:space="0" w:color="auto"/>
        <w:right w:val="none" w:sz="0" w:space="0" w:color="auto"/>
      </w:divBdr>
    </w:div>
    <w:div w:id="1919973965">
      <w:bodyDiv w:val="1"/>
      <w:marLeft w:val="0"/>
      <w:marRight w:val="0"/>
      <w:marTop w:val="0"/>
      <w:marBottom w:val="0"/>
      <w:divBdr>
        <w:top w:val="none" w:sz="0" w:space="0" w:color="auto"/>
        <w:left w:val="none" w:sz="0" w:space="0" w:color="auto"/>
        <w:bottom w:val="none" w:sz="0" w:space="0" w:color="auto"/>
        <w:right w:val="none" w:sz="0" w:space="0" w:color="auto"/>
      </w:divBdr>
    </w:div>
    <w:div w:id="1920746331">
      <w:bodyDiv w:val="1"/>
      <w:marLeft w:val="0"/>
      <w:marRight w:val="0"/>
      <w:marTop w:val="0"/>
      <w:marBottom w:val="0"/>
      <w:divBdr>
        <w:top w:val="none" w:sz="0" w:space="0" w:color="auto"/>
        <w:left w:val="none" w:sz="0" w:space="0" w:color="auto"/>
        <w:bottom w:val="none" w:sz="0" w:space="0" w:color="auto"/>
        <w:right w:val="none" w:sz="0" w:space="0" w:color="auto"/>
      </w:divBdr>
    </w:div>
    <w:div w:id="1922251498">
      <w:bodyDiv w:val="1"/>
      <w:marLeft w:val="0"/>
      <w:marRight w:val="0"/>
      <w:marTop w:val="0"/>
      <w:marBottom w:val="0"/>
      <w:divBdr>
        <w:top w:val="none" w:sz="0" w:space="0" w:color="auto"/>
        <w:left w:val="none" w:sz="0" w:space="0" w:color="auto"/>
        <w:bottom w:val="none" w:sz="0" w:space="0" w:color="auto"/>
        <w:right w:val="none" w:sz="0" w:space="0" w:color="auto"/>
      </w:divBdr>
    </w:div>
    <w:div w:id="1922521151">
      <w:bodyDiv w:val="1"/>
      <w:marLeft w:val="0"/>
      <w:marRight w:val="0"/>
      <w:marTop w:val="0"/>
      <w:marBottom w:val="0"/>
      <w:divBdr>
        <w:top w:val="none" w:sz="0" w:space="0" w:color="auto"/>
        <w:left w:val="none" w:sz="0" w:space="0" w:color="auto"/>
        <w:bottom w:val="none" w:sz="0" w:space="0" w:color="auto"/>
        <w:right w:val="none" w:sz="0" w:space="0" w:color="auto"/>
      </w:divBdr>
    </w:div>
    <w:div w:id="1936934254">
      <w:bodyDiv w:val="1"/>
      <w:marLeft w:val="0"/>
      <w:marRight w:val="0"/>
      <w:marTop w:val="0"/>
      <w:marBottom w:val="0"/>
      <w:divBdr>
        <w:top w:val="none" w:sz="0" w:space="0" w:color="auto"/>
        <w:left w:val="none" w:sz="0" w:space="0" w:color="auto"/>
        <w:bottom w:val="none" w:sz="0" w:space="0" w:color="auto"/>
        <w:right w:val="none" w:sz="0" w:space="0" w:color="auto"/>
      </w:divBdr>
    </w:div>
    <w:div w:id="1938976080">
      <w:bodyDiv w:val="1"/>
      <w:marLeft w:val="0"/>
      <w:marRight w:val="0"/>
      <w:marTop w:val="0"/>
      <w:marBottom w:val="0"/>
      <w:divBdr>
        <w:top w:val="none" w:sz="0" w:space="0" w:color="auto"/>
        <w:left w:val="none" w:sz="0" w:space="0" w:color="auto"/>
        <w:bottom w:val="none" w:sz="0" w:space="0" w:color="auto"/>
        <w:right w:val="none" w:sz="0" w:space="0" w:color="auto"/>
      </w:divBdr>
    </w:div>
    <w:div w:id="1940869181">
      <w:bodyDiv w:val="1"/>
      <w:marLeft w:val="0"/>
      <w:marRight w:val="0"/>
      <w:marTop w:val="0"/>
      <w:marBottom w:val="0"/>
      <w:divBdr>
        <w:top w:val="none" w:sz="0" w:space="0" w:color="auto"/>
        <w:left w:val="none" w:sz="0" w:space="0" w:color="auto"/>
        <w:bottom w:val="none" w:sz="0" w:space="0" w:color="auto"/>
        <w:right w:val="none" w:sz="0" w:space="0" w:color="auto"/>
      </w:divBdr>
      <w:divsChild>
        <w:div w:id="563833525">
          <w:marLeft w:val="0"/>
          <w:marRight w:val="0"/>
          <w:marTop w:val="0"/>
          <w:marBottom w:val="0"/>
          <w:divBdr>
            <w:top w:val="single" w:sz="2" w:space="0" w:color="D9D9E3"/>
            <w:left w:val="single" w:sz="2" w:space="0" w:color="D9D9E3"/>
            <w:bottom w:val="single" w:sz="2" w:space="0" w:color="D9D9E3"/>
            <w:right w:val="single" w:sz="2" w:space="0" w:color="D9D9E3"/>
          </w:divBdr>
          <w:divsChild>
            <w:div w:id="318925335">
              <w:marLeft w:val="0"/>
              <w:marRight w:val="0"/>
              <w:marTop w:val="0"/>
              <w:marBottom w:val="0"/>
              <w:divBdr>
                <w:top w:val="single" w:sz="2" w:space="0" w:color="D9D9E3"/>
                <w:left w:val="single" w:sz="2" w:space="0" w:color="D9D9E3"/>
                <w:bottom w:val="single" w:sz="2" w:space="0" w:color="D9D9E3"/>
                <w:right w:val="single" w:sz="2" w:space="0" w:color="D9D9E3"/>
              </w:divBdr>
              <w:divsChild>
                <w:div w:id="291861039">
                  <w:marLeft w:val="0"/>
                  <w:marRight w:val="0"/>
                  <w:marTop w:val="0"/>
                  <w:marBottom w:val="0"/>
                  <w:divBdr>
                    <w:top w:val="single" w:sz="2" w:space="0" w:color="D9D9E3"/>
                    <w:left w:val="single" w:sz="2" w:space="0" w:color="D9D9E3"/>
                    <w:bottom w:val="single" w:sz="2" w:space="0" w:color="D9D9E3"/>
                    <w:right w:val="single" w:sz="2" w:space="0" w:color="D9D9E3"/>
                  </w:divBdr>
                  <w:divsChild>
                    <w:div w:id="282731906">
                      <w:marLeft w:val="0"/>
                      <w:marRight w:val="0"/>
                      <w:marTop w:val="0"/>
                      <w:marBottom w:val="0"/>
                      <w:divBdr>
                        <w:top w:val="single" w:sz="2" w:space="0" w:color="D9D9E3"/>
                        <w:left w:val="single" w:sz="2" w:space="0" w:color="D9D9E3"/>
                        <w:bottom w:val="single" w:sz="2" w:space="0" w:color="D9D9E3"/>
                        <w:right w:val="single" w:sz="2" w:space="0" w:color="D9D9E3"/>
                      </w:divBdr>
                      <w:divsChild>
                        <w:div w:id="326330769">
                          <w:marLeft w:val="0"/>
                          <w:marRight w:val="0"/>
                          <w:marTop w:val="0"/>
                          <w:marBottom w:val="0"/>
                          <w:divBdr>
                            <w:top w:val="single" w:sz="2" w:space="0" w:color="auto"/>
                            <w:left w:val="single" w:sz="2" w:space="0" w:color="auto"/>
                            <w:bottom w:val="single" w:sz="6" w:space="0" w:color="auto"/>
                            <w:right w:val="single" w:sz="2" w:space="0" w:color="auto"/>
                          </w:divBdr>
                          <w:divsChild>
                            <w:div w:id="380326291">
                              <w:marLeft w:val="0"/>
                              <w:marRight w:val="0"/>
                              <w:marTop w:val="100"/>
                              <w:marBottom w:val="100"/>
                              <w:divBdr>
                                <w:top w:val="single" w:sz="2" w:space="0" w:color="D9D9E3"/>
                                <w:left w:val="single" w:sz="2" w:space="0" w:color="D9D9E3"/>
                                <w:bottom w:val="single" w:sz="2" w:space="0" w:color="D9D9E3"/>
                                <w:right w:val="single" w:sz="2" w:space="0" w:color="D9D9E3"/>
                              </w:divBdr>
                              <w:divsChild>
                                <w:div w:id="1626159762">
                                  <w:marLeft w:val="0"/>
                                  <w:marRight w:val="0"/>
                                  <w:marTop w:val="0"/>
                                  <w:marBottom w:val="0"/>
                                  <w:divBdr>
                                    <w:top w:val="single" w:sz="2" w:space="0" w:color="D9D9E3"/>
                                    <w:left w:val="single" w:sz="2" w:space="0" w:color="D9D9E3"/>
                                    <w:bottom w:val="single" w:sz="2" w:space="0" w:color="D9D9E3"/>
                                    <w:right w:val="single" w:sz="2" w:space="0" w:color="D9D9E3"/>
                                  </w:divBdr>
                                  <w:divsChild>
                                    <w:div w:id="3284636">
                                      <w:marLeft w:val="0"/>
                                      <w:marRight w:val="0"/>
                                      <w:marTop w:val="0"/>
                                      <w:marBottom w:val="0"/>
                                      <w:divBdr>
                                        <w:top w:val="single" w:sz="2" w:space="0" w:color="D9D9E3"/>
                                        <w:left w:val="single" w:sz="2" w:space="0" w:color="D9D9E3"/>
                                        <w:bottom w:val="single" w:sz="2" w:space="0" w:color="D9D9E3"/>
                                        <w:right w:val="single" w:sz="2" w:space="0" w:color="D9D9E3"/>
                                      </w:divBdr>
                                      <w:divsChild>
                                        <w:div w:id="1919511710">
                                          <w:marLeft w:val="0"/>
                                          <w:marRight w:val="0"/>
                                          <w:marTop w:val="0"/>
                                          <w:marBottom w:val="0"/>
                                          <w:divBdr>
                                            <w:top w:val="single" w:sz="2" w:space="0" w:color="D9D9E3"/>
                                            <w:left w:val="single" w:sz="2" w:space="0" w:color="D9D9E3"/>
                                            <w:bottom w:val="single" w:sz="2" w:space="0" w:color="D9D9E3"/>
                                            <w:right w:val="single" w:sz="2" w:space="0" w:color="D9D9E3"/>
                                          </w:divBdr>
                                          <w:divsChild>
                                            <w:div w:id="59116317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469707719">
          <w:marLeft w:val="0"/>
          <w:marRight w:val="0"/>
          <w:marTop w:val="0"/>
          <w:marBottom w:val="0"/>
          <w:divBdr>
            <w:top w:val="none" w:sz="0" w:space="0" w:color="auto"/>
            <w:left w:val="none" w:sz="0" w:space="0" w:color="auto"/>
            <w:bottom w:val="none" w:sz="0" w:space="0" w:color="auto"/>
            <w:right w:val="none" w:sz="0" w:space="0" w:color="auto"/>
          </w:divBdr>
        </w:div>
      </w:divsChild>
    </w:div>
    <w:div w:id="1941063134">
      <w:bodyDiv w:val="1"/>
      <w:marLeft w:val="0"/>
      <w:marRight w:val="0"/>
      <w:marTop w:val="0"/>
      <w:marBottom w:val="0"/>
      <w:divBdr>
        <w:top w:val="none" w:sz="0" w:space="0" w:color="auto"/>
        <w:left w:val="none" w:sz="0" w:space="0" w:color="auto"/>
        <w:bottom w:val="none" w:sz="0" w:space="0" w:color="auto"/>
        <w:right w:val="none" w:sz="0" w:space="0" w:color="auto"/>
      </w:divBdr>
    </w:div>
    <w:div w:id="1942059252">
      <w:bodyDiv w:val="1"/>
      <w:marLeft w:val="0"/>
      <w:marRight w:val="0"/>
      <w:marTop w:val="0"/>
      <w:marBottom w:val="0"/>
      <w:divBdr>
        <w:top w:val="none" w:sz="0" w:space="0" w:color="auto"/>
        <w:left w:val="none" w:sz="0" w:space="0" w:color="auto"/>
        <w:bottom w:val="none" w:sz="0" w:space="0" w:color="auto"/>
        <w:right w:val="none" w:sz="0" w:space="0" w:color="auto"/>
      </w:divBdr>
    </w:div>
    <w:div w:id="1943762154">
      <w:bodyDiv w:val="1"/>
      <w:marLeft w:val="0"/>
      <w:marRight w:val="0"/>
      <w:marTop w:val="0"/>
      <w:marBottom w:val="0"/>
      <w:divBdr>
        <w:top w:val="none" w:sz="0" w:space="0" w:color="auto"/>
        <w:left w:val="none" w:sz="0" w:space="0" w:color="auto"/>
        <w:bottom w:val="none" w:sz="0" w:space="0" w:color="auto"/>
        <w:right w:val="none" w:sz="0" w:space="0" w:color="auto"/>
      </w:divBdr>
    </w:div>
    <w:div w:id="1946844115">
      <w:bodyDiv w:val="1"/>
      <w:marLeft w:val="0"/>
      <w:marRight w:val="0"/>
      <w:marTop w:val="0"/>
      <w:marBottom w:val="0"/>
      <w:divBdr>
        <w:top w:val="none" w:sz="0" w:space="0" w:color="auto"/>
        <w:left w:val="none" w:sz="0" w:space="0" w:color="auto"/>
        <w:bottom w:val="none" w:sz="0" w:space="0" w:color="auto"/>
        <w:right w:val="none" w:sz="0" w:space="0" w:color="auto"/>
      </w:divBdr>
    </w:div>
    <w:div w:id="1947033418">
      <w:bodyDiv w:val="1"/>
      <w:marLeft w:val="0"/>
      <w:marRight w:val="0"/>
      <w:marTop w:val="0"/>
      <w:marBottom w:val="0"/>
      <w:divBdr>
        <w:top w:val="none" w:sz="0" w:space="0" w:color="auto"/>
        <w:left w:val="none" w:sz="0" w:space="0" w:color="auto"/>
        <w:bottom w:val="none" w:sz="0" w:space="0" w:color="auto"/>
        <w:right w:val="none" w:sz="0" w:space="0" w:color="auto"/>
      </w:divBdr>
    </w:div>
    <w:div w:id="1947540807">
      <w:bodyDiv w:val="1"/>
      <w:marLeft w:val="0"/>
      <w:marRight w:val="0"/>
      <w:marTop w:val="0"/>
      <w:marBottom w:val="0"/>
      <w:divBdr>
        <w:top w:val="none" w:sz="0" w:space="0" w:color="auto"/>
        <w:left w:val="none" w:sz="0" w:space="0" w:color="auto"/>
        <w:bottom w:val="none" w:sz="0" w:space="0" w:color="auto"/>
        <w:right w:val="none" w:sz="0" w:space="0" w:color="auto"/>
      </w:divBdr>
    </w:div>
    <w:div w:id="1948272932">
      <w:bodyDiv w:val="1"/>
      <w:marLeft w:val="0"/>
      <w:marRight w:val="0"/>
      <w:marTop w:val="0"/>
      <w:marBottom w:val="0"/>
      <w:divBdr>
        <w:top w:val="none" w:sz="0" w:space="0" w:color="auto"/>
        <w:left w:val="none" w:sz="0" w:space="0" w:color="auto"/>
        <w:bottom w:val="none" w:sz="0" w:space="0" w:color="auto"/>
        <w:right w:val="none" w:sz="0" w:space="0" w:color="auto"/>
      </w:divBdr>
    </w:div>
    <w:div w:id="1949122003">
      <w:bodyDiv w:val="1"/>
      <w:marLeft w:val="0"/>
      <w:marRight w:val="0"/>
      <w:marTop w:val="0"/>
      <w:marBottom w:val="0"/>
      <w:divBdr>
        <w:top w:val="none" w:sz="0" w:space="0" w:color="auto"/>
        <w:left w:val="none" w:sz="0" w:space="0" w:color="auto"/>
        <w:bottom w:val="none" w:sz="0" w:space="0" w:color="auto"/>
        <w:right w:val="none" w:sz="0" w:space="0" w:color="auto"/>
      </w:divBdr>
    </w:div>
    <w:div w:id="1958826837">
      <w:bodyDiv w:val="1"/>
      <w:marLeft w:val="0"/>
      <w:marRight w:val="0"/>
      <w:marTop w:val="0"/>
      <w:marBottom w:val="0"/>
      <w:divBdr>
        <w:top w:val="none" w:sz="0" w:space="0" w:color="auto"/>
        <w:left w:val="none" w:sz="0" w:space="0" w:color="auto"/>
        <w:bottom w:val="none" w:sz="0" w:space="0" w:color="auto"/>
        <w:right w:val="none" w:sz="0" w:space="0" w:color="auto"/>
      </w:divBdr>
    </w:div>
    <w:div w:id="1960212302">
      <w:bodyDiv w:val="1"/>
      <w:marLeft w:val="0"/>
      <w:marRight w:val="0"/>
      <w:marTop w:val="0"/>
      <w:marBottom w:val="0"/>
      <w:divBdr>
        <w:top w:val="none" w:sz="0" w:space="0" w:color="auto"/>
        <w:left w:val="none" w:sz="0" w:space="0" w:color="auto"/>
        <w:bottom w:val="none" w:sz="0" w:space="0" w:color="auto"/>
        <w:right w:val="none" w:sz="0" w:space="0" w:color="auto"/>
      </w:divBdr>
    </w:div>
    <w:div w:id="1961761080">
      <w:bodyDiv w:val="1"/>
      <w:marLeft w:val="0"/>
      <w:marRight w:val="0"/>
      <w:marTop w:val="0"/>
      <w:marBottom w:val="0"/>
      <w:divBdr>
        <w:top w:val="none" w:sz="0" w:space="0" w:color="auto"/>
        <w:left w:val="none" w:sz="0" w:space="0" w:color="auto"/>
        <w:bottom w:val="none" w:sz="0" w:space="0" w:color="auto"/>
        <w:right w:val="none" w:sz="0" w:space="0" w:color="auto"/>
      </w:divBdr>
    </w:div>
    <w:div w:id="1961766128">
      <w:bodyDiv w:val="1"/>
      <w:marLeft w:val="0"/>
      <w:marRight w:val="0"/>
      <w:marTop w:val="0"/>
      <w:marBottom w:val="0"/>
      <w:divBdr>
        <w:top w:val="none" w:sz="0" w:space="0" w:color="auto"/>
        <w:left w:val="none" w:sz="0" w:space="0" w:color="auto"/>
        <w:bottom w:val="none" w:sz="0" w:space="0" w:color="auto"/>
        <w:right w:val="none" w:sz="0" w:space="0" w:color="auto"/>
      </w:divBdr>
    </w:div>
    <w:div w:id="1962222656">
      <w:bodyDiv w:val="1"/>
      <w:marLeft w:val="0"/>
      <w:marRight w:val="0"/>
      <w:marTop w:val="0"/>
      <w:marBottom w:val="0"/>
      <w:divBdr>
        <w:top w:val="none" w:sz="0" w:space="0" w:color="auto"/>
        <w:left w:val="none" w:sz="0" w:space="0" w:color="auto"/>
        <w:bottom w:val="none" w:sz="0" w:space="0" w:color="auto"/>
        <w:right w:val="none" w:sz="0" w:space="0" w:color="auto"/>
      </w:divBdr>
    </w:div>
    <w:div w:id="1965192193">
      <w:bodyDiv w:val="1"/>
      <w:marLeft w:val="0"/>
      <w:marRight w:val="0"/>
      <w:marTop w:val="0"/>
      <w:marBottom w:val="0"/>
      <w:divBdr>
        <w:top w:val="none" w:sz="0" w:space="0" w:color="auto"/>
        <w:left w:val="none" w:sz="0" w:space="0" w:color="auto"/>
        <w:bottom w:val="none" w:sz="0" w:space="0" w:color="auto"/>
        <w:right w:val="none" w:sz="0" w:space="0" w:color="auto"/>
      </w:divBdr>
    </w:div>
    <w:div w:id="1967152649">
      <w:bodyDiv w:val="1"/>
      <w:marLeft w:val="0"/>
      <w:marRight w:val="0"/>
      <w:marTop w:val="0"/>
      <w:marBottom w:val="0"/>
      <w:divBdr>
        <w:top w:val="none" w:sz="0" w:space="0" w:color="auto"/>
        <w:left w:val="none" w:sz="0" w:space="0" w:color="auto"/>
        <w:bottom w:val="none" w:sz="0" w:space="0" w:color="auto"/>
        <w:right w:val="none" w:sz="0" w:space="0" w:color="auto"/>
      </w:divBdr>
    </w:div>
    <w:div w:id="1967588405">
      <w:bodyDiv w:val="1"/>
      <w:marLeft w:val="0"/>
      <w:marRight w:val="0"/>
      <w:marTop w:val="0"/>
      <w:marBottom w:val="0"/>
      <w:divBdr>
        <w:top w:val="none" w:sz="0" w:space="0" w:color="auto"/>
        <w:left w:val="none" w:sz="0" w:space="0" w:color="auto"/>
        <w:bottom w:val="none" w:sz="0" w:space="0" w:color="auto"/>
        <w:right w:val="none" w:sz="0" w:space="0" w:color="auto"/>
      </w:divBdr>
    </w:div>
    <w:div w:id="1970083601">
      <w:bodyDiv w:val="1"/>
      <w:marLeft w:val="0"/>
      <w:marRight w:val="0"/>
      <w:marTop w:val="0"/>
      <w:marBottom w:val="0"/>
      <w:divBdr>
        <w:top w:val="none" w:sz="0" w:space="0" w:color="auto"/>
        <w:left w:val="none" w:sz="0" w:space="0" w:color="auto"/>
        <w:bottom w:val="none" w:sz="0" w:space="0" w:color="auto"/>
        <w:right w:val="none" w:sz="0" w:space="0" w:color="auto"/>
      </w:divBdr>
    </w:div>
    <w:div w:id="1972861760">
      <w:bodyDiv w:val="1"/>
      <w:marLeft w:val="0"/>
      <w:marRight w:val="0"/>
      <w:marTop w:val="0"/>
      <w:marBottom w:val="0"/>
      <w:divBdr>
        <w:top w:val="none" w:sz="0" w:space="0" w:color="auto"/>
        <w:left w:val="none" w:sz="0" w:space="0" w:color="auto"/>
        <w:bottom w:val="none" w:sz="0" w:space="0" w:color="auto"/>
        <w:right w:val="none" w:sz="0" w:space="0" w:color="auto"/>
      </w:divBdr>
    </w:div>
    <w:div w:id="1973250214">
      <w:bodyDiv w:val="1"/>
      <w:marLeft w:val="0"/>
      <w:marRight w:val="0"/>
      <w:marTop w:val="0"/>
      <w:marBottom w:val="0"/>
      <w:divBdr>
        <w:top w:val="none" w:sz="0" w:space="0" w:color="auto"/>
        <w:left w:val="none" w:sz="0" w:space="0" w:color="auto"/>
        <w:bottom w:val="none" w:sz="0" w:space="0" w:color="auto"/>
        <w:right w:val="none" w:sz="0" w:space="0" w:color="auto"/>
      </w:divBdr>
    </w:div>
    <w:div w:id="1975065456">
      <w:bodyDiv w:val="1"/>
      <w:marLeft w:val="0"/>
      <w:marRight w:val="0"/>
      <w:marTop w:val="0"/>
      <w:marBottom w:val="0"/>
      <w:divBdr>
        <w:top w:val="none" w:sz="0" w:space="0" w:color="auto"/>
        <w:left w:val="none" w:sz="0" w:space="0" w:color="auto"/>
        <w:bottom w:val="none" w:sz="0" w:space="0" w:color="auto"/>
        <w:right w:val="none" w:sz="0" w:space="0" w:color="auto"/>
      </w:divBdr>
    </w:div>
    <w:div w:id="1975404751">
      <w:bodyDiv w:val="1"/>
      <w:marLeft w:val="0"/>
      <w:marRight w:val="0"/>
      <w:marTop w:val="0"/>
      <w:marBottom w:val="0"/>
      <w:divBdr>
        <w:top w:val="none" w:sz="0" w:space="0" w:color="auto"/>
        <w:left w:val="none" w:sz="0" w:space="0" w:color="auto"/>
        <w:bottom w:val="none" w:sz="0" w:space="0" w:color="auto"/>
        <w:right w:val="none" w:sz="0" w:space="0" w:color="auto"/>
      </w:divBdr>
    </w:div>
    <w:div w:id="1977486109">
      <w:bodyDiv w:val="1"/>
      <w:marLeft w:val="0"/>
      <w:marRight w:val="0"/>
      <w:marTop w:val="0"/>
      <w:marBottom w:val="0"/>
      <w:divBdr>
        <w:top w:val="none" w:sz="0" w:space="0" w:color="auto"/>
        <w:left w:val="none" w:sz="0" w:space="0" w:color="auto"/>
        <w:bottom w:val="none" w:sz="0" w:space="0" w:color="auto"/>
        <w:right w:val="none" w:sz="0" w:space="0" w:color="auto"/>
      </w:divBdr>
    </w:div>
    <w:div w:id="1981962131">
      <w:bodyDiv w:val="1"/>
      <w:marLeft w:val="0"/>
      <w:marRight w:val="0"/>
      <w:marTop w:val="0"/>
      <w:marBottom w:val="0"/>
      <w:divBdr>
        <w:top w:val="none" w:sz="0" w:space="0" w:color="auto"/>
        <w:left w:val="none" w:sz="0" w:space="0" w:color="auto"/>
        <w:bottom w:val="none" w:sz="0" w:space="0" w:color="auto"/>
        <w:right w:val="none" w:sz="0" w:space="0" w:color="auto"/>
      </w:divBdr>
    </w:div>
    <w:div w:id="1983608520">
      <w:bodyDiv w:val="1"/>
      <w:marLeft w:val="0"/>
      <w:marRight w:val="0"/>
      <w:marTop w:val="0"/>
      <w:marBottom w:val="0"/>
      <w:divBdr>
        <w:top w:val="none" w:sz="0" w:space="0" w:color="auto"/>
        <w:left w:val="none" w:sz="0" w:space="0" w:color="auto"/>
        <w:bottom w:val="none" w:sz="0" w:space="0" w:color="auto"/>
        <w:right w:val="none" w:sz="0" w:space="0" w:color="auto"/>
      </w:divBdr>
    </w:div>
    <w:div w:id="1984844640">
      <w:bodyDiv w:val="1"/>
      <w:marLeft w:val="0"/>
      <w:marRight w:val="0"/>
      <w:marTop w:val="0"/>
      <w:marBottom w:val="0"/>
      <w:divBdr>
        <w:top w:val="none" w:sz="0" w:space="0" w:color="auto"/>
        <w:left w:val="none" w:sz="0" w:space="0" w:color="auto"/>
        <w:bottom w:val="none" w:sz="0" w:space="0" w:color="auto"/>
        <w:right w:val="none" w:sz="0" w:space="0" w:color="auto"/>
      </w:divBdr>
    </w:div>
    <w:div w:id="1987977984">
      <w:bodyDiv w:val="1"/>
      <w:marLeft w:val="0"/>
      <w:marRight w:val="0"/>
      <w:marTop w:val="0"/>
      <w:marBottom w:val="0"/>
      <w:divBdr>
        <w:top w:val="none" w:sz="0" w:space="0" w:color="auto"/>
        <w:left w:val="none" w:sz="0" w:space="0" w:color="auto"/>
        <w:bottom w:val="none" w:sz="0" w:space="0" w:color="auto"/>
        <w:right w:val="none" w:sz="0" w:space="0" w:color="auto"/>
      </w:divBdr>
    </w:div>
    <w:div w:id="1988700870">
      <w:bodyDiv w:val="1"/>
      <w:marLeft w:val="0"/>
      <w:marRight w:val="0"/>
      <w:marTop w:val="0"/>
      <w:marBottom w:val="0"/>
      <w:divBdr>
        <w:top w:val="none" w:sz="0" w:space="0" w:color="auto"/>
        <w:left w:val="none" w:sz="0" w:space="0" w:color="auto"/>
        <w:bottom w:val="none" w:sz="0" w:space="0" w:color="auto"/>
        <w:right w:val="none" w:sz="0" w:space="0" w:color="auto"/>
      </w:divBdr>
    </w:div>
    <w:div w:id="1988707633">
      <w:bodyDiv w:val="1"/>
      <w:marLeft w:val="0"/>
      <w:marRight w:val="0"/>
      <w:marTop w:val="0"/>
      <w:marBottom w:val="0"/>
      <w:divBdr>
        <w:top w:val="none" w:sz="0" w:space="0" w:color="auto"/>
        <w:left w:val="none" w:sz="0" w:space="0" w:color="auto"/>
        <w:bottom w:val="none" w:sz="0" w:space="0" w:color="auto"/>
        <w:right w:val="none" w:sz="0" w:space="0" w:color="auto"/>
      </w:divBdr>
    </w:div>
    <w:div w:id="1991982019">
      <w:bodyDiv w:val="1"/>
      <w:marLeft w:val="0"/>
      <w:marRight w:val="0"/>
      <w:marTop w:val="0"/>
      <w:marBottom w:val="0"/>
      <w:divBdr>
        <w:top w:val="none" w:sz="0" w:space="0" w:color="auto"/>
        <w:left w:val="none" w:sz="0" w:space="0" w:color="auto"/>
        <w:bottom w:val="none" w:sz="0" w:space="0" w:color="auto"/>
        <w:right w:val="none" w:sz="0" w:space="0" w:color="auto"/>
      </w:divBdr>
    </w:div>
    <w:div w:id="1992052908">
      <w:bodyDiv w:val="1"/>
      <w:marLeft w:val="0"/>
      <w:marRight w:val="0"/>
      <w:marTop w:val="0"/>
      <w:marBottom w:val="0"/>
      <w:divBdr>
        <w:top w:val="none" w:sz="0" w:space="0" w:color="auto"/>
        <w:left w:val="none" w:sz="0" w:space="0" w:color="auto"/>
        <w:bottom w:val="none" w:sz="0" w:space="0" w:color="auto"/>
        <w:right w:val="none" w:sz="0" w:space="0" w:color="auto"/>
      </w:divBdr>
    </w:div>
    <w:div w:id="1994093416">
      <w:bodyDiv w:val="1"/>
      <w:marLeft w:val="0"/>
      <w:marRight w:val="0"/>
      <w:marTop w:val="0"/>
      <w:marBottom w:val="0"/>
      <w:divBdr>
        <w:top w:val="none" w:sz="0" w:space="0" w:color="auto"/>
        <w:left w:val="none" w:sz="0" w:space="0" w:color="auto"/>
        <w:bottom w:val="none" w:sz="0" w:space="0" w:color="auto"/>
        <w:right w:val="none" w:sz="0" w:space="0" w:color="auto"/>
      </w:divBdr>
    </w:div>
    <w:div w:id="1996832831">
      <w:bodyDiv w:val="1"/>
      <w:marLeft w:val="0"/>
      <w:marRight w:val="0"/>
      <w:marTop w:val="0"/>
      <w:marBottom w:val="0"/>
      <w:divBdr>
        <w:top w:val="none" w:sz="0" w:space="0" w:color="auto"/>
        <w:left w:val="none" w:sz="0" w:space="0" w:color="auto"/>
        <w:bottom w:val="none" w:sz="0" w:space="0" w:color="auto"/>
        <w:right w:val="none" w:sz="0" w:space="0" w:color="auto"/>
      </w:divBdr>
    </w:div>
    <w:div w:id="2001999751">
      <w:bodyDiv w:val="1"/>
      <w:marLeft w:val="0"/>
      <w:marRight w:val="0"/>
      <w:marTop w:val="0"/>
      <w:marBottom w:val="0"/>
      <w:divBdr>
        <w:top w:val="none" w:sz="0" w:space="0" w:color="auto"/>
        <w:left w:val="none" w:sz="0" w:space="0" w:color="auto"/>
        <w:bottom w:val="none" w:sz="0" w:space="0" w:color="auto"/>
        <w:right w:val="none" w:sz="0" w:space="0" w:color="auto"/>
      </w:divBdr>
    </w:div>
    <w:div w:id="2005470481">
      <w:bodyDiv w:val="1"/>
      <w:marLeft w:val="0"/>
      <w:marRight w:val="0"/>
      <w:marTop w:val="0"/>
      <w:marBottom w:val="0"/>
      <w:divBdr>
        <w:top w:val="none" w:sz="0" w:space="0" w:color="auto"/>
        <w:left w:val="none" w:sz="0" w:space="0" w:color="auto"/>
        <w:bottom w:val="none" w:sz="0" w:space="0" w:color="auto"/>
        <w:right w:val="none" w:sz="0" w:space="0" w:color="auto"/>
      </w:divBdr>
      <w:divsChild>
        <w:div w:id="633754417">
          <w:marLeft w:val="806"/>
          <w:marRight w:val="0"/>
          <w:marTop w:val="77"/>
          <w:marBottom w:val="0"/>
          <w:divBdr>
            <w:top w:val="none" w:sz="0" w:space="0" w:color="auto"/>
            <w:left w:val="none" w:sz="0" w:space="0" w:color="auto"/>
            <w:bottom w:val="none" w:sz="0" w:space="0" w:color="auto"/>
            <w:right w:val="none" w:sz="0" w:space="0" w:color="auto"/>
          </w:divBdr>
        </w:div>
        <w:div w:id="646055957">
          <w:marLeft w:val="806"/>
          <w:marRight w:val="0"/>
          <w:marTop w:val="77"/>
          <w:marBottom w:val="0"/>
          <w:divBdr>
            <w:top w:val="none" w:sz="0" w:space="0" w:color="auto"/>
            <w:left w:val="none" w:sz="0" w:space="0" w:color="auto"/>
            <w:bottom w:val="none" w:sz="0" w:space="0" w:color="auto"/>
            <w:right w:val="none" w:sz="0" w:space="0" w:color="auto"/>
          </w:divBdr>
        </w:div>
        <w:div w:id="727147416">
          <w:marLeft w:val="806"/>
          <w:marRight w:val="0"/>
          <w:marTop w:val="77"/>
          <w:marBottom w:val="0"/>
          <w:divBdr>
            <w:top w:val="none" w:sz="0" w:space="0" w:color="auto"/>
            <w:left w:val="none" w:sz="0" w:space="0" w:color="auto"/>
            <w:bottom w:val="none" w:sz="0" w:space="0" w:color="auto"/>
            <w:right w:val="none" w:sz="0" w:space="0" w:color="auto"/>
          </w:divBdr>
        </w:div>
        <w:div w:id="931864712">
          <w:marLeft w:val="806"/>
          <w:marRight w:val="0"/>
          <w:marTop w:val="77"/>
          <w:marBottom w:val="0"/>
          <w:divBdr>
            <w:top w:val="none" w:sz="0" w:space="0" w:color="auto"/>
            <w:left w:val="none" w:sz="0" w:space="0" w:color="auto"/>
            <w:bottom w:val="none" w:sz="0" w:space="0" w:color="auto"/>
            <w:right w:val="none" w:sz="0" w:space="0" w:color="auto"/>
          </w:divBdr>
        </w:div>
        <w:div w:id="1393775321">
          <w:marLeft w:val="806"/>
          <w:marRight w:val="0"/>
          <w:marTop w:val="77"/>
          <w:marBottom w:val="0"/>
          <w:divBdr>
            <w:top w:val="none" w:sz="0" w:space="0" w:color="auto"/>
            <w:left w:val="none" w:sz="0" w:space="0" w:color="auto"/>
            <w:bottom w:val="none" w:sz="0" w:space="0" w:color="auto"/>
            <w:right w:val="none" w:sz="0" w:space="0" w:color="auto"/>
          </w:divBdr>
        </w:div>
        <w:div w:id="1421298215">
          <w:marLeft w:val="806"/>
          <w:marRight w:val="0"/>
          <w:marTop w:val="77"/>
          <w:marBottom w:val="0"/>
          <w:divBdr>
            <w:top w:val="none" w:sz="0" w:space="0" w:color="auto"/>
            <w:left w:val="none" w:sz="0" w:space="0" w:color="auto"/>
            <w:bottom w:val="none" w:sz="0" w:space="0" w:color="auto"/>
            <w:right w:val="none" w:sz="0" w:space="0" w:color="auto"/>
          </w:divBdr>
        </w:div>
        <w:div w:id="1632053597">
          <w:marLeft w:val="806"/>
          <w:marRight w:val="0"/>
          <w:marTop w:val="77"/>
          <w:marBottom w:val="0"/>
          <w:divBdr>
            <w:top w:val="none" w:sz="0" w:space="0" w:color="auto"/>
            <w:left w:val="none" w:sz="0" w:space="0" w:color="auto"/>
            <w:bottom w:val="none" w:sz="0" w:space="0" w:color="auto"/>
            <w:right w:val="none" w:sz="0" w:space="0" w:color="auto"/>
          </w:divBdr>
        </w:div>
        <w:div w:id="1753770822">
          <w:marLeft w:val="806"/>
          <w:marRight w:val="0"/>
          <w:marTop w:val="77"/>
          <w:marBottom w:val="0"/>
          <w:divBdr>
            <w:top w:val="none" w:sz="0" w:space="0" w:color="auto"/>
            <w:left w:val="none" w:sz="0" w:space="0" w:color="auto"/>
            <w:bottom w:val="none" w:sz="0" w:space="0" w:color="auto"/>
            <w:right w:val="none" w:sz="0" w:space="0" w:color="auto"/>
          </w:divBdr>
        </w:div>
        <w:div w:id="1786195771">
          <w:marLeft w:val="806"/>
          <w:marRight w:val="0"/>
          <w:marTop w:val="77"/>
          <w:marBottom w:val="0"/>
          <w:divBdr>
            <w:top w:val="none" w:sz="0" w:space="0" w:color="auto"/>
            <w:left w:val="none" w:sz="0" w:space="0" w:color="auto"/>
            <w:bottom w:val="none" w:sz="0" w:space="0" w:color="auto"/>
            <w:right w:val="none" w:sz="0" w:space="0" w:color="auto"/>
          </w:divBdr>
        </w:div>
        <w:div w:id="1979145644">
          <w:marLeft w:val="806"/>
          <w:marRight w:val="0"/>
          <w:marTop w:val="77"/>
          <w:marBottom w:val="0"/>
          <w:divBdr>
            <w:top w:val="none" w:sz="0" w:space="0" w:color="auto"/>
            <w:left w:val="none" w:sz="0" w:space="0" w:color="auto"/>
            <w:bottom w:val="none" w:sz="0" w:space="0" w:color="auto"/>
            <w:right w:val="none" w:sz="0" w:space="0" w:color="auto"/>
          </w:divBdr>
        </w:div>
      </w:divsChild>
    </w:div>
    <w:div w:id="2006855926">
      <w:bodyDiv w:val="1"/>
      <w:marLeft w:val="0"/>
      <w:marRight w:val="0"/>
      <w:marTop w:val="0"/>
      <w:marBottom w:val="0"/>
      <w:divBdr>
        <w:top w:val="none" w:sz="0" w:space="0" w:color="auto"/>
        <w:left w:val="none" w:sz="0" w:space="0" w:color="auto"/>
        <w:bottom w:val="none" w:sz="0" w:space="0" w:color="auto"/>
        <w:right w:val="none" w:sz="0" w:space="0" w:color="auto"/>
      </w:divBdr>
    </w:div>
    <w:div w:id="2010211236">
      <w:bodyDiv w:val="1"/>
      <w:marLeft w:val="0"/>
      <w:marRight w:val="0"/>
      <w:marTop w:val="0"/>
      <w:marBottom w:val="0"/>
      <w:divBdr>
        <w:top w:val="none" w:sz="0" w:space="0" w:color="auto"/>
        <w:left w:val="none" w:sz="0" w:space="0" w:color="auto"/>
        <w:bottom w:val="none" w:sz="0" w:space="0" w:color="auto"/>
        <w:right w:val="none" w:sz="0" w:space="0" w:color="auto"/>
      </w:divBdr>
    </w:div>
    <w:div w:id="2014797574">
      <w:bodyDiv w:val="1"/>
      <w:marLeft w:val="0"/>
      <w:marRight w:val="0"/>
      <w:marTop w:val="0"/>
      <w:marBottom w:val="0"/>
      <w:divBdr>
        <w:top w:val="none" w:sz="0" w:space="0" w:color="auto"/>
        <w:left w:val="none" w:sz="0" w:space="0" w:color="auto"/>
        <w:bottom w:val="none" w:sz="0" w:space="0" w:color="auto"/>
        <w:right w:val="none" w:sz="0" w:space="0" w:color="auto"/>
      </w:divBdr>
    </w:div>
    <w:div w:id="2016875928">
      <w:bodyDiv w:val="1"/>
      <w:marLeft w:val="0"/>
      <w:marRight w:val="0"/>
      <w:marTop w:val="0"/>
      <w:marBottom w:val="0"/>
      <w:divBdr>
        <w:top w:val="none" w:sz="0" w:space="0" w:color="auto"/>
        <w:left w:val="none" w:sz="0" w:space="0" w:color="auto"/>
        <w:bottom w:val="none" w:sz="0" w:space="0" w:color="auto"/>
        <w:right w:val="none" w:sz="0" w:space="0" w:color="auto"/>
      </w:divBdr>
    </w:div>
    <w:div w:id="2018535942">
      <w:bodyDiv w:val="1"/>
      <w:marLeft w:val="0"/>
      <w:marRight w:val="0"/>
      <w:marTop w:val="0"/>
      <w:marBottom w:val="0"/>
      <w:divBdr>
        <w:top w:val="none" w:sz="0" w:space="0" w:color="auto"/>
        <w:left w:val="none" w:sz="0" w:space="0" w:color="auto"/>
        <w:bottom w:val="none" w:sz="0" w:space="0" w:color="auto"/>
        <w:right w:val="none" w:sz="0" w:space="0" w:color="auto"/>
      </w:divBdr>
    </w:div>
    <w:div w:id="2019960593">
      <w:bodyDiv w:val="1"/>
      <w:marLeft w:val="0"/>
      <w:marRight w:val="0"/>
      <w:marTop w:val="0"/>
      <w:marBottom w:val="0"/>
      <w:divBdr>
        <w:top w:val="none" w:sz="0" w:space="0" w:color="auto"/>
        <w:left w:val="none" w:sz="0" w:space="0" w:color="auto"/>
        <w:bottom w:val="none" w:sz="0" w:space="0" w:color="auto"/>
        <w:right w:val="none" w:sz="0" w:space="0" w:color="auto"/>
      </w:divBdr>
    </w:div>
    <w:div w:id="2022313960">
      <w:bodyDiv w:val="1"/>
      <w:marLeft w:val="0"/>
      <w:marRight w:val="0"/>
      <w:marTop w:val="0"/>
      <w:marBottom w:val="0"/>
      <w:divBdr>
        <w:top w:val="none" w:sz="0" w:space="0" w:color="auto"/>
        <w:left w:val="none" w:sz="0" w:space="0" w:color="auto"/>
        <w:bottom w:val="none" w:sz="0" w:space="0" w:color="auto"/>
        <w:right w:val="none" w:sz="0" w:space="0" w:color="auto"/>
      </w:divBdr>
    </w:div>
    <w:div w:id="2023320169">
      <w:bodyDiv w:val="1"/>
      <w:marLeft w:val="0"/>
      <w:marRight w:val="0"/>
      <w:marTop w:val="0"/>
      <w:marBottom w:val="0"/>
      <w:divBdr>
        <w:top w:val="none" w:sz="0" w:space="0" w:color="auto"/>
        <w:left w:val="none" w:sz="0" w:space="0" w:color="auto"/>
        <w:bottom w:val="none" w:sz="0" w:space="0" w:color="auto"/>
        <w:right w:val="none" w:sz="0" w:space="0" w:color="auto"/>
      </w:divBdr>
    </w:div>
    <w:div w:id="2023897271">
      <w:bodyDiv w:val="1"/>
      <w:marLeft w:val="0"/>
      <w:marRight w:val="0"/>
      <w:marTop w:val="0"/>
      <w:marBottom w:val="0"/>
      <w:divBdr>
        <w:top w:val="none" w:sz="0" w:space="0" w:color="auto"/>
        <w:left w:val="none" w:sz="0" w:space="0" w:color="auto"/>
        <w:bottom w:val="none" w:sz="0" w:space="0" w:color="auto"/>
        <w:right w:val="none" w:sz="0" w:space="0" w:color="auto"/>
      </w:divBdr>
    </w:div>
    <w:div w:id="2024361248">
      <w:bodyDiv w:val="1"/>
      <w:marLeft w:val="0"/>
      <w:marRight w:val="0"/>
      <w:marTop w:val="0"/>
      <w:marBottom w:val="0"/>
      <w:divBdr>
        <w:top w:val="none" w:sz="0" w:space="0" w:color="auto"/>
        <w:left w:val="none" w:sz="0" w:space="0" w:color="auto"/>
        <w:bottom w:val="none" w:sz="0" w:space="0" w:color="auto"/>
        <w:right w:val="none" w:sz="0" w:space="0" w:color="auto"/>
      </w:divBdr>
    </w:div>
    <w:div w:id="2024621384">
      <w:bodyDiv w:val="1"/>
      <w:marLeft w:val="0"/>
      <w:marRight w:val="0"/>
      <w:marTop w:val="0"/>
      <w:marBottom w:val="0"/>
      <w:divBdr>
        <w:top w:val="none" w:sz="0" w:space="0" w:color="auto"/>
        <w:left w:val="none" w:sz="0" w:space="0" w:color="auto"/>
        <w:bottom w:val="none" w:sz="0" w:space="0" w:color="auto"/>
        <w:right w:val="none" w:sz="0" w:space="0" w:color="auto"/>
      </w:divBdr>
    </w:div>
    <w:div w:id="2025814594">
      <w:bodyDiv w:val="1"/>
      <w:marLeft w:val="0"/>
      <w:marRight w:val="0"/>
      <w:marTop w:val="0"/>
      <w:marBottom w:val="0"/>
      <w:divBdr>
        <w:top w:val="none" w:sz="0" w:space="0" w:color="auto"/>
        <w:left w:val="none" w:sz="0" w:space="0" w:color="auto"/>
        <w:bottom w:val="none" w:sz="0" w:space="0" w:color="auto"/>
        <w:right w:val="none" w:sz="0" w:space="0" w:color="auto"/>
      </w:divBdr>
    </w:div>
    <w:div w:id="2025858883">
      <w:bodyDiv w:val="1"/>
      <w:marLeft w:val="0"/>
      <w:marRight w:val="0"/>
      <w:marTop w:val="0"/>
      <w:marBottom w:val="0"/>
      <w:divBdr>
        <w:top w:val="none" w:sz="0" w:space="0" w:color="auto"/>
        <w:left w:val="none" w:sz="0" w:space="0" w:color="auto"/>
        <w:bottom w:val="none" w:sz="0" w:space="0" w:color="auto"/>
        <w:right w:val="none" w:sz="0" w:space="0" w:color="auto"/>
      </w:divBdr>
    </w:div>
    <w:div w:id="2027051268">
      <w:bodyDiv w:val="1"/>
      <w:marLeft w:val="0"/>
      <w:marRight w:val="0"/>
      <w:marTop w:val="0"/>
      <w:marBottom w:val="0"/>
      <w:divBdr>
        <w:top w:val="none" w:sz="0" w:space="0" w:color="auto"/>
        <w:left w:val="none" w:sz="0" w:space="0" w:color="auto"/>
        <w:bottom w:val="none" w:sz="0" w:space="0" w:color="auto"/>
        <w:right w:val="none" w:sz="0" w:space="0" w:color="auto"/>
      </w:divBdr>
    </w:div>
    <w:div w:id="2031179686">
      <w:bodyDiv w:val="1"/>
      <w:marLeft w:val="0"/>
      <w:marRight w:val="0"/>
      <w:marTop w:val="0"/>
      <w:marBottom w:val="0"/>
      <w:divBdr>
        <w:top w:val="none" w:sz="0" w:space="0" w:color="auto"/>
        <w:left w:val="none" w:sz="0" w:space="0" w:color="auto"/>
        <w:bottom w:val="none" w:sz="0" w:space="0" w:color="auto"/>
        <w:right w:val="none" w:sz="0" w:space="0" w:color="auto"/>
      </w:divBdr>
    </w:div>
    <w:div w:id="2034765035">
      <w:bodyDiv w:val="1"/>
      <w:marLeft w:val="0"/>
      <w:marRight w:val="0"/>
      <w:marTop w:val="0"/>
      <w:marBottom w:val="0"/>
      <w:divBdr>
        <w:top w:val="none" w:sz="0" w:space="0" w:color="auto"/>
        <w:left w:val="none" w:sz="0" w:space="0" w:color="auto"/>
        <w:bottom w:val="none" w:sz="0" w:space="0" w:color="auto"/>
        <w:right w:val="none" w:sz="0" w:space="0" w:color="auto"/>
      </w:divBdr>
    </w:div>
    <w:div w:id="2044791069">
      <w:bodyDiv w:val="1"/>
      <w:marLeft w:val="0"/>
      <w:marRight w:val="0"/>
      <w:marTop w:val="0"/>
      <w:marBottom w:val="0"/>
      <w:divBdr>
        <w:top w:val="none" w:sz="0" w:space="0" w:color="auto"/>
        <w:left w:val="none" w:sz="0" w:space="0" w:color="auto"/>
        <w:bottom w:val="none" w:sz="0" w:space="0" w:color="auto"/>
        <w:right w:val="none" w:sz="0" w:space="0" w:color="auto"/>
      </w:divBdr>
    </w:div>
    <w:div w:id="2046131904">
      <w:bodyDiv w:val="1"/>
      <w:marLeft w:val="0"/>
      <w:marRight w:val="0"/>
      <w:marTop w:val="0"/>
      <w:marBottom w:val="0"/>
      <w:divBdr>
        <w:top w:val="none" w:sz="0" w:space="0" w:color="auto"/>
        <w:left w:val="none" w:sz="0" w:space="0" w:color="auto"/>
        <w:bottom w:val="none" w:sz="0" w:space="0" w:color="auto"/>
        <w:right w:val="none" w:sz="0" w:space="0" w:color="auto"/>
      </w:divBdr>
    </w:div>
    <w:div w:id="2048796820">
      <w:bodyDiv w:val="1"/>
      <w:marLeft w:val="0"/>
      <w:marRight w:val="0"/>
      <w:marTop w:val="0"/>
      <w:marBottom w:val="0"/>
      <w:divBdr>
        <w:top w:val="none" w:sz="0" w:space="0" w:color="auto"/>
        <w:left w:val="none" w:sz="0" w:space="0" w:color="auto"/>
        <w:bottom w:val="none" w:sz="0" w:space="0" w:color="auto"/>
        <w:right w:val="none" w:sz="0" w:space="0" w:color="auto"/>
      </w:divBdr>
    </w:div>
    <w:div w:id="2049332711">
      <w:bodyDiv w:val="1"/>
      <w:marLeft w:val="0"/>
      <w:marRight w:val="0"/>
      <w:marTop w:val="0"/>
      <w:marBottom w:val="0"/>
      <w:divBdr>
        <w:top w:val="none" w:sz="0" w:space="0" w:color="auto"/>
        <w:left w:val="none" w:sz="0" w:space="0" w:color="auto"/>
        <w:bottom w:val="none" w:sz="0" w:space="0" w:color="auto"/>
        <w:right w:val="none" w:sz="0" w:space="0" w:color="auto"/>
      </w:divBdr>
    </w:div>
    <w:div w:id="2052729337">
      <w:bodyDiv w:val="1"/>
      <w:marLeft w:val="0"/>
      <w:marRight w:val="0"/>
      <w:marTop w:val="0"/>
      <w:marBottom w:val="0"/>
      <w:divBdr>
        <w:top w:val="none" w:sz="0" w:space="0" w:color="auto"/>
        <w:left w:val="none" w:sz="0" w:space="0" w:color="auto"/>
        <w:bottom w:val="none" w:sz="0" w:space="0" w:color="auto"/>
        <w:right w:val="none" w:sz="0" w:space="0" w:color="auto"/>
      </w:divBdr>
    </w:div>
    <w:div w:id="2053067048">
      <w:bodyDiv w:val="1"/>
      <w:marLeft w:val="0"/>
      <w:marRight w:val="0"/>
      <w:marTop w:val="0"/>
      <w:marBottom w:val="0"/>
      <w:divBdr>
        <w:top w:val="none" w:sz="0" w:space="0" w:color="auto"/>
        <w:left w:val="none" w:sz="0" w:space="0" w:color="auto"/>
        <w:bottom w:val="none" w:sz="0" w:space="0" w:color="auto"/>
        <w:right w:val="none" w:sz="0" w:space="0" w:color="auto"/>
      </w:divBdr>
    </w:div>
    <w:div w:id="2055503391">
      <w:bodyDiv w:val="1"/>
      <w:marLeft w:val="0"/>
      <w:marRight w:val="0"/>
      <w:marTop w:val="0"/>
      <w:marBottom w:val="0"/>
      <w:divBdr>
        <w:top w:val="none" w:sz="0" w:space="0" w:color="auto"/>
        <w:left w:val="none" w:sz="0" w:space="0" w:color="auto"/>
        <w:bottom w:val="none" w:sz="0" w:space="0" w:color="auto"/>
        <w:right w:val="none" w:sz="0" w:space="0" w:color="auto"/>
      </w:divBdr>
    </w:div>
    <w:div w:id="2059089690">
      <w:bodyDiv w:val="1"/>
      <w:marLeft w:val="0"/>
      <w:marRight w:val="0"/>
      <w:marTop w:val="0"/>
      <w:marBottom w:val="0"/>
      <w:divBdr>
        <w:top w:val="none" w:sz="0" w:space="0" w:color="auto"/>
        <w:left w:val="none" w:sz="0" w:space="0" w:color="auto"/>
        <w:bottom w:val="none" w:sz="0" w:space="0" w:color="auto"/>
        <w:right w:val="none" w:sz="0" w:space="0" w:color="auto"/>
      </w:divBdr>
    </w:div>
    <w:div w:id="2068912252">
      <w:bodyDiv w:val="1"/>
      <w:marLeft w:val="0"/>
      <w:marRight w:val="0"/>
      <w:marTop w:val="0"/>
      <w:marBottom w:val="0"/>
      <w:divBdr>
        <w:top w:val="none" w:sz="0" w:space="0" w:color="auto"/>
        <w:left w:val="none" w:sz="0" w:space="0" w:color="auto"/>
        <w:bottom w:val="none" w:sz="0" w:space="0" w:color="auto"/>
        <w:right w:val="none" w:sz="0" w:space="0" w:color="auto"/>
      </w:divBdr>
    </w:div>
    <w:div w:id="2071462951">
      <w:bodyDiv w:val="1"/>
      <w:marLeft w:val="0"/>
      <w:marRight w:val="0"/>
      <w:marTop w:val="0"/>
      <w:marBottom w:val="0"/>
      <w:divBdr>
        <w:top w:val="none" w:sz="0" w:space="0" w:color="auto"/>
        <w:left w:val="none" w:sz="0" w:space="0" w:color="auto"/>
        <w:bottom w:val="none" w:sz="0" w:space="0" w:color="auto"/>
        <w:right w:val="none" w:sz="0" w:space="0" w:color="auto"/>
      </w:divBdr>
    </w:div>
    <w:div w:id="2074622854">
      <w:bodyDiv w:val="1"/>
      <w:marLeft w:val="0"/>
      <w:marRight w:val="0"/>
      <w:marTop w:val="0"/>
      <w:marBottom w:val="0"/>
      <w:divBdr>
        <w:top w:val="none" w:sz="0" w:space="0" w:color="auto"/>
        <w:left w:val="none" w:sz="0" w:space="0" w:color="auto"/>
        <w:bottom w:val="none" w:sz="0" w:space="0" w:color="auto"/>
        <w:right w:val="none" w:sz="0" w:space="0" w:color="auto"/>
      </w:divBdr>
    </w:div>
    <w:div w:id="2076853984">
      <w:bodyDiv w:val="1"/>
      <w:marLeft w:val="0"/>
      <w:marRight w:val="0"/>
      <w:marTop w:val="0"/>
      <w:marBottom w:val="0"/>
      <w:divBdr>
        <w:top w:val="none" w:sz="0" w:space="0" w:color="auto"/>
        <w:left w:val="none" w:sz="0" w:space="0" w:color="auto"/>
        <w:bottom w:val="none" w:sz="0" w:space="0" w:color="auto"/>
        <w:right w:val="none" w:sz="0" w:space="0" w:color="auto"/>
      </w:divBdr>
    </w:div>
    <w:div w:id="2083217859">
      <w:bodyDiv w:val="1"/>
      <w:marLeft w:val="0"/>
      <w:marRight w:val="0"/>
      <w:marTop w:val="0"/>
      <w:marBottom w:val="0"/>
      <w:divBdr>
        <w:top w:val="none" w:sz="0" w:space="0" w:color="auto"/>
        <w:left w:val="none" w:sz="0" w:space="0" w:color="auto"/>
        <w:bottom w:val="none" w:sz="0" w:space="0" w:color="auto"/>
        <w:right w:val="none" w:sz="0" w:space="0" w:color="auto"/>
      </w:divBdr>
    </w:div>
    <w:div w:id="2084066301">
      <w:bodyDiv w:val="1"/>
      <w:marLeft w:val="0"/>
      <w:marRight w:val="0"/>
      <w:marTop w:val="0"/>
      <w:marBottom w:val="0"/>
      <w:divBdr>
        <w:top w:val="none" w:sz="0" w:space="0" w:color="auto"/>
        <w:left w:val="none" w:sz="0" w:space="0" w:color="auto"/>
        <w:bottom w:val="none" w:sz="0" w:space="0" w:color="auto"/>
        <w:right w:val="none" w:sz="0" w:space="0" w:color="auto"/>
      </w:divBdr>
    </w:div>
    <w:div w:id="2084521190">
      <w:bodyDiv w:val="1"/>
      <w:marLeft w:val="0"/>
      <w:marRight w:val="0"/>
      <w:marTop w:val="0"/>
      <w:marBottom w:val="0"/>
      <w:divBdr>
        <w:top w:val="none" w:sz="0" w:space="0" w:color="auto"/>
        <w:left w:val="none" w:sz="0" w:space="0" w:color="auto"/>
        <w:bottom w:val="none" w:sz="0" w:space="0" w:color="auto"/>
        <w:right w:val="none" w:sz="0" w:space="0" w:color="auto"/>
      </w:divBdr>
    </w:div>
    <w:div w:id="2084908609">
      <w:bodyDiv w:val="1"/>
      <w:marLeft w:val="0"/>
      <w:marRight w:val="0"/>
      <w:marTop w:val="0"/>
      <w:marBottom w:val="0"/>
      <w:divBdr>
        <w:top w:val="none" w:sz="0" w:space="0" w:color="auto"/>
        <w:left w:val="none" w:sz="0" w:space="0" w:color="auto"/>
        <w:bottom w:val="none" w:sz="0" w:space="0" w:color="auto"/>
        <w:right w:val="none" w:sz="0" w:space="0" w:color="auto"/>
      </w:divBdr>
    </w:div>
    <w:div w:id="2086145602">
      <w:bodyDiv w:val="1"/>
      <w:marLeft w:val="0"/>
      <w:marRight w:val="0"/>
      <w:marTop w:val="0"/>
      <w:marBottom w:val="0"/>
      <w:divBdr>
        <w:top w:val="none" w:sz="0" w:space="0" w:color="auto"/>
        <w:left w:val="none" w:sz="0" w:space="0" w:color="auto"/>
        <w:bottom w:val="none" w:sz="0" w:space="0" w:color="auto"/>
        <w:right w:val="none" w:sz="0" w:space="0" w:color="auto"/>
      </w:divBdr>
    </w:div>
    <w:div w:id="2091537376">
      <w:bodyDiv w:val="1"/>
      <w:marLeft w:val="0"/>
      <w:marRight w:val="0"/>
      <w:marTop w:val="0"/>
      <w:marBottom w:val="0"/>
      <w:divBdr>
        <w:top w:val="none" w:sz="0" w:space="0" w:color="auto"/>
        <w:left w:val="none" w:sz="0" w:space="0" w:color="auto"/>
        <w:bottom w:val="none" w:sz="0" w:space="0" w:color="auto"/>
        <w:right w:val="none" w:sz="0" w:space="0" w:color="auto"/>
      </w:divBdr>
    </w:div>
    <w:div w:id="2093113252">
      <w:bodyDiv w:val="1"/>
      <w:marLeft w:val="0"/>
      <w:marRight w:val="0"/>
      <w:marTop w:val="0"/>
      <w:marBottom w:val="0"/>
      <w:divBdr>
        <w:top w:val="none" w:sz="0" w:space="0" w:color="auto"/>
        <w:left w:val="none" w:sz="0" w:space="0" w:color="auto"/>
        <w:bottom w:val="none" w:sz="0" w:space="0" w:color="auto"/>
        <w:right w:val="none" w:sz="0" w:space="0" w:color="auto"/>
      </w:divBdr>
    </w:div>
    <w:div w:id="2093310822">
      <w:bodyDiv w:val="1"/>
      <w:marLeft w:val="0"/>
      <w:marRight w:val="0"/>
      <w:marTop w:val="0"/>
      <w:marBottom w:val="0"/>
      <w:divBdr>
        <w:top w:val="none" w:sz="0" w:space="0" w:color="auto"/>
        <w:left w:val="none" w:sz="0" w:space="0" w:color="auto"/>
        <w:bottom w:val="none" w:sz="0" w:space="0" w:color="auto"/>
        <w:right w:val="none" w:sz="0" w:space="0" w:color="auto"/>
      </w:divBdr>
    </w:div>
    <w:div w:id="2096973418">
      <w:bodyDiv w:val="1"/>
      <w:marLeft w:val="0"/>
      <w:marRight w:val="0"/>
      <w:marTop w:val="0"/>
      <w:marBottom w:val="0"/>
      <w:divBdr>
        <w:top w:val="none" w:sz="0" w:space="0" w:color="auto"/>
        <w:left w:val="none" w:sz="0" w:space="0" w:color="auto"/>
        <w:bottom w:val="none" w:sz="0" w:space="0" w:color="auto"/>
        <w:right w:val="none" w:sz="0" w:space="0" w:color="auto"/>
      </w:divBdr>
    </w:div>
    <w:div w:id="2104380072">
      <w:bodyDiv w:val="1"/>
      <w:marLeft w:val="0"/>
      <w:marRight w:val="0"/>
      <w:marTop w:val="0"/>
      <w:marBottom w:val="0"/>
      <w:divBdr>
        <w:top w:val="none" w:sz="0" w:space="0" w:color="auto"/>
        <w:left w:val="none" w:sz="0" w:space="0" w:color="auto"/>
        <w:bottom w:val="none" w:sz="0" w:space="0" w:color="auto"/>
        <w:right w:val="none" w:sz="0" w:space="0" w:color="auto"/>
      </w:divBdr>
    </w:div>
    <w:div w:id="2106227207">
      <w:bodyDiv w:val="1"/>
      <w:marLeft w:val="0"/>
      <w:marRight w:val="0"/>
      <w:marTop w:val="0"/>
      <w:marBottom w:val="0"/>
      <w:divBdr>
        <w:top w:val="none" w:sz="0" w:space="0" w:color="auto"/>
        <w:left w:val="none" w:sz="0" w:space="0" w:color="auto"/>
        <w:bottom w:val="none" w:sz="0" w:space="0" w:color="auto"/>
        <w:right w:val="none" w:sz="0" w:space="0" w:color="auto"/>
      </w:divBdr>
    </w:div>
    <w:div w:id="2107534037">
      <w:bodyDiv w:val="1"/>
      <w:marLeft w:val="0"/>
      <w:marRight w:val="0"/>
      <w:marTop w:val="0"/>
      <w:marBottom w:val="0"/>
      <w:divBdr>
        <w:top w:val="none" w:sz="0" w:space="0" w:color="auto"/>
        <w:left w:val="none" w:sz="0" w:space="0" w:color="auto"/>
        <w:bottom w:val="none" w:sz="0" w:space="0" w:color="auto"/>
        <w:right w:val="none" w:sz="0" w:space="0" w:color="auto"/>
      </w:divBdr>
    </w:div>
    <w:div w:id="2109227161">
      <w:bodyDiv w:val="1"/>
      <w:marLeft w:val="0"/>
      <w:marRight w:val="0"/>
      <w:marTop w:val="0"/>
      <w:marBottom w:val="0"/>
      <w:divBdr>
        <w:top w:val="none" w:sz="0" w:space="0" w:color="auto"/>
        <w:left w:val="none" w:sz="0" w:space="0" w:color="auto"/>
        <w:bottom w:val="none" w:sz="0" w:space="0" w:color="auto"/>
        <w:right w:val="none" w:sz="0" w:space="0" w:color="auto"/>
      </w:divBdr>
    </w:div>
    <w:div w:id="2112580899">
      <w:bodyDiv w:val="1"/>
      <w:marLeft w:val="0"/>
      <w:marRight w:val="0"/>
      <w:marTop w:val="0"/>
      <w:marBottom w:val="0"/>
      <w:divBdr>
        <w:top w:val="none" w:sz="0" w:space="0" w:color="auto"/>
        <w:left w:val="none" w:sz="0" w:space="0" w:color="auto"/>
        <w:bottom w:val="none" w:sz="0" w:space="0" w:color="auto"/>
        <w:right w:val="none" w:sz="0" w:space="0" w:color="auto"/>
      </w:divBdr>
    </w:div>
    <w:div w:id="2113351731">
      <w:bodyDiv w:val="1"/>
      <w:marLeft w:val="0"/>
      <w:marRight w:val="0"/>
      <w:marTop w:val="0"/>
      <w:marBottom w:val="0"/>
      <w:divBdr>
        <w:top w:val="none" w:sz="0" w:space="0" w:color="auto"/>
        <w:left w:val="none" w:sz="0" w:space="0" w:color="auto"/>
        <w:bottom w:val="none" w:sz="0" w:space="0" w:color="auto"/>
        <w:right w:val="none" w:sz="0" w:space="0" w:color="auto"/>
      </w:divBdr>
    </w:div>
    <w:div w:id="2113353267">
      <w:bodyDiv w:val="1"/>
      <w:marLeft w:val="0"/>
      <w:marRight w:val="0"/>
      <w:marTop w:val="0"/>
      <w:marBottom w:val="0"/>
      <w:divBdr>
        <w:top w:val="none" w:sz="0" w:space="0" w:color="auto"/>
        <w:left w:val="none" w:sz="0" w:space="0" w:color="auto"/>
        <w:bottom w:val="none" w:sz="0" w:space="0" w:color="auto"/>
        <w:right w:val="none" w:sz="0" w:space="0" w:color="auto"/>
      </w:divBdr>
    </w:div>
    <w:div w:id="2113546056">
      <w:bodyDiv w:val="1"/>
      <w:marLeft w:val="0"/>
      <w:marRight w:val="0"/>
      <w:marTop w:val="0"/>
      <w:marBottom w:val="0"/>
      <w:divBdr>
        <w:top w:val="none" w:sz="0" w:space="0" w:color="auto"/>
        <w:left w:val="none" w:sz="0" w:space="0" w:color="auto"/>
        <w:bottom w:val="none" w:sz="0" w:space="0" w:color="auto"/>
        <w:right w:val="none" w:sz="0" w:space="0" w:color="auto"/>
      </w:divBdr>
    </w:div>
    <w:div w:id="2119833209">
      <w:bodyDiv w:val="1"/>
      <w:marLeft w:val="0"/>
      <w:marRight w:val="0"/>
      <w:marTop w:val="0"/>
      <w:marBottom w:val="0"/>
      <w:divBdr>
        <w:top w:val="none" w:sz="0" w:space="0" w:color="auto"/>
        <w:left w:val="none" w:sz="0" w:space="0" w:color="auto"/>
        <w:bottom w:val="none" w:sz="0" w:space="0" w:color="auto"/>
        <w:right w:val="none" w:sz="0" w:space="0" w:color="auto"/>
      </w:divBdr>
    </w:div>
    <w:div w:id="2122260481">
      <w:bodyDiv w:val="1"/>
      <w:marLeft w:val="0"/>
      <w:marRight w:val="0"/>
      <w:marTop w:val="0"/>
      <w:marBottom w:val="0"/>
      <w:divBdr>
        <w:top w:val="none" w:sz="0" w:space="0" w:color="auto"/>
        <w:left w:val="none" w:sz="0" w:space="0" w:color="auto"/>
        <w:bottom w:val="none" w:sz="0" w:space="0" w:color="auto"/>
        <w:right w:val="none" w:sz="0" w:space="0" w:color="auto"/>
      </w:divBdr>
    </w:div>
    <w:div w:id="2123724386">
      <w:bodyDiv w:val="1"/>
      <w:marLeft w:val="0"/>
      <w:marRight w:val="0"/>
      <w:marTop w:val="0"/>
      <w:marBottom w:val="0"/>
      <w:divBdr>
        <w:top w:val="none" w:sz="0" w:space="0" w:color="auto"/>
        <w:left w:val="none" w:sz="0" w:space="0" w:color="auto"/>
        <w:bottom w:val="none" w:sz="0" w:space="0" w:color="auto"/>
        <w:right w:val="none" w:sz="0" w:space="0" w:color="auto"/>
      </w:divBdr>
    </w:div>
    <w:div w:id="2126609241">
      <w:bodyDiv w:val="1"/>
      <w:marLeft w:val="0"/>
      <w:marRight w:val="0"/>
      <w:marTop w:val="0"/>
      <w:marBottom w:val="0"/>
      <w:divBdr>
        <w:top w:val="none" w:sz="0" w:space="0" w:color="auto"/>
        <w:left w:val="none" w:sz="0" w:space="0" w:color="auto"/>
        <w:bottom w:val="none" w:sz="0" w:space="0" w:color="auto"/>
        <w:right w:val="none" w:sz="0" w:space="0" w:color="auto"/>
      </w:divBdr>
    </w:div>
    <w:div w:id="2128695786">
      <w:bodyDiv w:val="1"/>
      <w:marLeft w:val="0"/>
      <w:marRight w:val="0"/>
      <w:marTop w:val="0"/>
      <w:marBottom w:val="0"/>
      <w:divBdr>
        <w:top w:val="none" w:sz="0" w:space="0" w:color="auto"/>
        <w:left w:val="none" w:sz="0" w:space="0" w:color="auto"/>
        <w:bottom w:val="none" w:sz="0" w:space="0" w:color="auto"/>
        <w:right w:val="none" w:sz="0" w:space="0" w:color="auto"/>
      </w:divBdr>
    </w:div>
    <w:div w:id="2134858024">
      <w:bodyDiv w:val="1"/>
      <w:marLeft w:val="0"/>
      <w:marRight w:val="0"/>
      <w:marTop w:val="0"/>
      <w:marBottom w:val="0"/>
      <w:divBdr>
        <w:top w:val="none" w:sz="0" w:space="0" w:color="auto"/>
        <w:left w:val="none" w:sz="0" w:space="0" w:color="auto"/>
        <w:bottom w:val="none" w:sz="0" w:space="0" w:color="auto"/>
        <w:right w:val="none" w:sz="0" w:space="0" w:color="auto"/>
      </w:divBdr>
    </w:div>
    <w:div w:id="2136753814">
      <w:bodyDiv w:val="1"/>
      <w:marLeft w:val="0"/>
      <w:marRight w:val="0"/>
      <w:marTop w:val="0"/>
      <w:marBottom w:val="0"/>
      <w:divBdr>
        <w:top w:val="none" w:sz="0" w:space="0" w:color="auto"/>
        <w:left w:val="none" w:sz="0" w:space="0" w:color="auto"/>
        <w:bottom w:val="none" w:sz="0" w:space="0" w:color="auto"/>
        <w:right w:val="none" w:sz="0" w:space="0" w:color="auto"/>
      </w:divBdr>
    </w:div>
    <w:div w:id="2139520921">
      <w:bodyDiv w:val="1"/>
      <w:marLeft w:val="0"/>
      <w:marRight w:val="0"/>
      <w:marTop w:val="0"/>
      <w:marBottom w:val="0"/>
      <w:divBdr>
        <w:top w:val="none" w:sz="0" w:space="0" w:color="auto"/>
        <w:left w:val="none" w:sz="0" w:space="0" w:color="auto"/>
        <w:bottom w:val="none" w:sz="0" w:space="0" w:color="auto"/>
        <w:right w:val="none" w:sz="0" w:space="0" w:color="auto"/>
      </w:divBdr>
    </w:div>
    <w:div w:id="2142722852">
      <w:bodyDiv w:val="1"/>
      <w:marLeft w:val="0"/>
      <w:marRight w:val="0"/>
      <w:marTop w:val="0"/>
      <w:marBottom w:val="0"/>
      <w:divBdr>
        <w:top w:val="none" w:sz="0" w:space="0" w:color="auto"/>
        <w:left w:val="none" w:sz="0" w:space="0" w:color="auto"/>
        <w:bottom w:val="none" w:sz="0" w:space="0" w:color="auto"/>
        <w:right w:val="none" w:sz="0" w:space="0" w:color="auto"/>
      </w:divBdr>
    </w:div>
    <w:div w:id="214716539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3" Type="http://schemas.openxmlformats.org/officeDocument/2006/relationships/numbering" Target="numbering.xml"/><Relationship Id="rId21"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 Type="http://schemas.openxmlformats.org/officeDocument/2006/relationships/customXml" Target="../customXml/item1.xml"/><Relationship Id="rId16" Type="http://schemas.openxmlformats.org/officeDocument/2006/relationships/image" Target="media/image7.png"/><Relationship Id="rId20" Type="http://schemas.openxmlformats.org/officeDocument/2006/relationships/footer" Target="footer2.xml"/><Relationship Id="rId1" Type="http://schemas.microsoft.com/office/2006/relationships/keyMapCustomizations" Target="customizations.xml"/><Relationship Id="rId6" Type="http://schemas.openxmlformats.org/officeDocument/2006/relationships/webSettings" Target="webSettings.xml"/><Relationship Id="rId11"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theme" Target="theme/theme1.xml"/><Relationship Id="rId10" Type="http://schemas.openxmlformats.org/officeDocument/2006/relationships/image" Target="media/image2.jpeg"/><Relationship Id="rId19" Type="http://schemas.openxmlformats.org/officeDocument/2006/relationships/image" Target="media/image10.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png"/><Relationship Id="rId22" Type="http://schemas.microsoft.com/office/2011/relationships/people" Target="people.xm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9C19434B-BAF1-481B-9F0A-2B1D8832DC23}">
  <we:reference id="f78a3046-9e99-4300-aa2b-5814002b01a2" version="1.55.1.0" store="EXCatalog" storeType="EXCatalog"/>
  <we:alternateReferences>
    <we:reference id="WA104382081" version="1.55.1.0" store="pl-PL" storeType="OMEX"/>
  </we:alternateReferences>
  <we:properties>
    <we:property name="MENDELEY_CITATIONS" val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Gil06</b:Tag>
    <b:SourceType>Book</b:SourceType>
    <b:Guid>{B7BAF610-13CC-4BFF-8925-C004EF3A6FED}</b:Guid>
    <b:Author>
      <b:Author>
        <b:NameList>
          <b:Person>
            <b:Last>Gilmore</b:Last>
            <b:First>A.</b:First>
          </b:Person>
        </b:NameList>
      </b:Author>
    </b:Author>
    <b:Title>Usługi. Marketing i Zarządzanie</b:Title>
    <b:Year>2006</b:Year>
    <b:City>Warszawa</b:City>
    <b:Publisher>Wyd. PWE</b:Publisher>
    <b:RefOrder>21</b:RefOrder>
  </b:Source>
  <b:Source>
    <b:Tag>Kot02</b:Tag>
    <b:SourceType>Book</b:SourceType>
    <b:Guid>{826B10E2-87B3-43CC-A7C5-E4E1F9677A00}</b:Guid>
    <b:Author>
      <b:Author>
        <b:NameList>
          <b:Person>
            <b:Last>Kotler</b:Last>
            <b:First>Philip</b:First>
          </b:Person>
        </b:NameList>
      </b:Author>
    </b:Author>
    <b:Title>Marketing. Podręcznik europejski</b:Title>
    <b:Year>2002</b:Year>
    <b:City>Warszawa</b:City>
    <b:Publisher>Wydawnictwo PWE</b:Publisher>
    <b:RefOrder>22</b:RefOrder>
  </b:Source>
  <b:Source>
    <b:Tag>Pay97</b:Tag>
    <b:SourceType>Book</b:SourceType>
    <b:Guid>{040C3628-DAC7-4532-AAD1-2755D6663B81}</b:Guid>
    <b:Author>
      <b:Author>
        <b:NameList>
          <b:Person>
            <b:Last>Payne</b:Last>
            <b:First>Adrian</b:First>
          </b:Person>
        </b:NameList>
      </b:Author>
    </b:Author>
    <b:Title>Marketing usług</b:Title>
    <b:Year>1997</b:Year>
    <b:City>Warszawa</b:City>
    <b:Publisher>Wydawnictwo PWE</b:Publisher>
    <b:RefOrder>23</b:RefOrder>
  </b:Source>
  <b:Source>
    <b:Tag>Maz01</b:Tag>
    <b:SourceType>Book</b:SourceType>
    <b:Guid>{4A658D02-77FE-45CF-9561-72E18EEBCC34}</b:Guid>
    <b:Title>Zarządzanie marketingiem usług</b:Title>
    <b:Year>2001</b:Year>
    <b:City>Warszawa</b:City>
    <b:Publisher>Difin</b:Publisher>
    <b:Author>
      <b:Author>
        <b:NameList>
          <b:Person>
            <b:Last>Mazur</b:Last>
            <b:First>J.</b:First>
          </b:Person>
        </b:NameList>
      </b:Author>
    </b:Author>
    <b:RefOrder>24</b:RefOrder>
  </b:Source>
  <b:Source>
    <b:Tag>Gro84</b:Tag>
    <b:SourceType>ArticleInAPeriodical</b:SourceType>
    <b:Guid>{12EA94A9-6E42-48F4-9976-89E0C02CA758}</b:Guid>
    <b:Title>A service quality model and its marketing implications</b:Title>
    <b:Year>1984</b:Year>
    <b:PeriodicalTitle>European Journal of Marketing</b:PeriodicalTitle>
    <b:Pages>36-44</b:Pages>
    <b:Author>
      <b:Author>
        <b:NameList>
          <b:Person>
            <b:Last>Gronroos</b:Last>
            <b:First>Christian</b:First>
          </b:Person>
        </b:NameList>
      </b:Author>
    </b:Author>
    <b:Issue> 18 (4)</b:Issue>
    <b:RefOrder>25</b:RefOrder>
  </b:Source>
  <b:Source>
    <b:Tag>Cza14</b:Tag>
    <b:SourceType>Book</b:SourceType>
    <b:Guid>{BE52CFA7-6479-4372-A6E4-1DAAE15D4002}</b:Guid>
    <b:Author>
      <b:Author>
        <b:NameList>
          <b:Person>
            <b:Last>Czarnik</b:Last>
            <b:First>Szymon</b:First>
          </b:Person>
          <b:Person>
            <b:Last>Turek</b:Last>
            <b:First>Konrad</b:First>
          </b:Person>
        </b:NameList>
      </b:Author>
    </b:Author>
    <b:Title>Aktywność zawodowa i wykształcenie Polaków</b:Title>
    <b:Year>2014</b:Year>
    <b:City>Warszawa</b:City>
    <b:Publisher>Polska Agencja Rozwoju Przedsiębiorczości</b:Publisher>
    <b:Volume>II</b:Volume>
    <b:RefOrder>26</b:RefOrder>
  </b:Source>
  <b:Source>
    <b:Tag>Nar05</b:Tag>
    <b:SourceType>DocumentFromInternetSite</b:SourceType>
    <b:Guid>{BE8E93DA-8C39-4FE4-90C7-22D4867B7FC4}</b:Guid>
    <b:Title>Administracja Sprawna i Służebna</b:Title>
    <b:Year>2005</b:Year>
    <b:Publisher>Ministerstwo Infrastruktury i Rozwoju</b:Publisher>
    <b:City>Warszawa</b:City>
    <b:InternetSiteTitle>Narodowy Plan Rozwoju 2007-13</b:InternetSiteTitle>
    <b:URL>http://www.funduszestrukturalne.gov.pl/informator/npr2/po/administracja.pdf</b:URL>
    <b:ShortTitle>Administracja ...</b:ShortTitle>
    <b:Comments>dostęp 18.01.2015</b:Comments>
    <b:ProductionCompany>Ministerstwo Infrastruktury i Rozwoju</b:ProductionCompany>
    <b:RefOrder>27</b:RefOrder>
  </b:Source>
  <b:Source>
    <b:Tag>Cla95</b:Tag>
    <b:SourceType>ArticleInAPeriodical</b:SourceType>
    <b:Guid>{836A6D5C-A2E2-4F2E-9D78-0FB126D691F1}</b:Guid>
    <b:Title>A Stakeholder Framework for Analyzing and Evaluating Corporate Social Performance</b:Title>
    <b:Year>1995</b:Year>
    <b:Author>
      <b:Author>
        <b:NameList>
          <b:Person>
            <b:Last>Clarkson</b:Last>
            <b:Middle>B. E.</b:Middle>
            <b:First>Max</b:First>
          </b:Person>
        </b:NameList>
      </b:Author>
    </b:Author>
    <b:PeriodicalTitle>The Academy of Management Review</b:PeriodicalTitle>
    <b:Pages>92-117</b:Pages>
    <b:Issue>Vol. 20, No. 1</b:Issue>
    <b:RefOrder>28</b:RefOrder>
  </b:Source>
  <b:Source>
    <b:Tag>Tea13</b:Tag>
    <b:SourceType>ConferenceProceedings</b:SourceType>
    <b:Guid>{9B7508E0-27FB-44E0-B288-70A4CEEC39DF}</b:Guid>
    <b:Author>
      <b:Author>
        <b:NameList>
          <b:Person>
            <b:Last>Teay</b:Last>
            <b:First>Shawyun</b:First>
          </b:Person>
        </b:NameList>
      </b:Author>
    </b:Author>
    <b:Title>Triangularization of Qualifications Framework, Planning and Quality Assurance</b:Title>
    <b:Year>2013</b:Year>
    <b:ConferenceName>INQAAHE 2013 Conference</b:ConferenceName>
    <b:City>Taipei</b:City>
    <b:RefOrder>8</b:RefOrder>
  </b:Source>
  <b:Source>
    <b:Tag>Chm13</b:Tag>
    <b:SourceType>DocumentFromInternetSite</b:SourceType>
    <b:Guid>{934A820C-29F5-4659-A826-E6FE516D23A4}</b:Guid>
    <b:Title>Eksperci Bolońscy</b:Title>
    <b:Year>2013</b:Year>
    <b:Author>
      <b:Author>
        <b:NameList>
          <b:Person>
            <b:Last>Chmielecka</b:Last>
            <b:First>Ewa</b:First>
          </b:Person>
        </b:NameList>
      </b:Author>
    </b:Author>
    <b:InternetSiteTitle>Zarządzanie jakością na wydziale i w uczelni - prezentacja seminarium bolońskie "Budowanie kultury jakości niezbędnym warunkiem efektywnego funkcjonowania wewnętrznego systemu zarządzania jakością kształcenia"</b:InternetSiteTitle>
    <b:Month>04</b:Month>
    <b:Day>25</b:Day>
    <b:YearAccessed>2015</b:YearAccessed>
    <b:MonthAccessed>01</b:MonthAccessed>
    <b:DayAccessed>27</b:DayAccessed>
    <b:URL>http://ekspercibolonscy.org.pl/sites/ekspercibolonscy.org.pl/files/ech_zarzadzanie_jakoscia_250413.pdf</b:URL>
    <b:RefOrder>10</b:RefOrder>
  </b:Source>
  <b:Source>
    <b:Tag>EIP13</b:Tag>
    <b:SourceType>DocumentFromInternetSite</b:SourceType>
    <b:Guid>{CFD5FAE8-830B-40A1-9B17-7E757D030441}</b:Guid>
    <b:Author>
      <b:Author>
        <b:Corporate>EIPA</b:Corporate>
      </b:Author>
    </b:Author>
    <b:Title>CAF Education 2013</b:Title>
    <b:Year>2013</b:Year>
    <b:URL>http://www.eipa.eu/files/CAF_Education2013_web.pdf</b:URL>
    <b:YearAccessed>2015</b:YearAccessed>
    <b:MonthAccessed>01</b:MonthAccessed>
    <b:DayAccessed>28</b:DayAccessed>
    <b:ShortTitle>CAF Education</b:ShortTitle>
    <b:RefOrder>5</b:RefOrder>
  </b:Source>
  <b:Source>
    <b:Tag>Wiś14</b:Tag>
    <b:SourceType>BookSection</b:SourceType>
    <b:Guid>{1B0F30C3-F724-4C58-A0DE-4ECBBE4ACBA6}</b:Guid>
    <b:Title>Standards for quality assurance in the european higher education area versus common assessment framework in education. Conflict or harmony</b:Title>
    <b:Year>2014</b:Year>
    <b:Author>
      <b:Author>
        <b:NameList>
          <b:Person>
            <b:Last>Wiśniewska</b:Last>
            <b:First>Małgorzata</b:First>
          </b:Person>
          <b:Person>
            <b:Last>Grudowski</b:Last>
            <b:First>Piotr</b:First>
          </b:Person>
        </b:NameList>
      </b:Author>
      <b:Editor>
        <b:NameList>
          <b:Person>
            <b:Last>Skrzypek</b:Last>
            <b:First>Adam</b:First>
          </b:Person>
        </b:NameList>
      </b:Editor>
    </b:Author>
    <b:BookTitle>Knowledge, innovation and quality as factors of the success in the new economy</b:BookTitle>
    <b:Pages>249-260</b:Pages>
    <b:City>Lublin</b:City>
    <b:Publisher>Katedra Zarządzania Jakością i Wiedzą Wydziału Ekonomicznego Uniwersytetu Marii Curie-Skłodowskiej</b:Publisher>
    <b:RefOrder>11</b:RefOrder>
  </b:Source>
  <b:Source>
    <b:Tag>Cre03</b:Tag>
    <b:SourceType>Book</b:SourceType>
    <b:Guid>{0A880BB1-85CC-4324-993B-E1C998FC371B}</b:Guid>
    <b:Title>Reaserch Design. Qualitative, Quantitative, and mixed methods approaches (2nd ed.)</b:Title>
    <b:Year>2003</b:Year>
    <b:City>Thousand Oaks</b:City>
    <b:Publisher>Sage</b:Publisher>
    <b:Author>
      <b:Author>
        <b:NameList>
          <b:Person>
            <b:Last>Creswell</b:Last>
            <b:Middle>W</b:Middle>
            <b:First>John</b:First>
          </b:Person>
        </b:NameList>
      </b:Author>
    </b:Author>
    <b:CountryRegion>USA</b:CountryRegion>
    <b:RefOrder>15</b:RefOrder>
  </b:Source>
  <b:Source>
    <b:Tag>Pla10</b:Tag>
    <b:SourceType>DocumentFromInternetSite</b:SourceType>
    <b:Guid>{7E74C340-C4BD-4EAA-BAFA-118396BBFFAC}</b:Guid>
    <b:Title>An Introduction to Design Thinking Process Guide</b:Title>
    <b:Year>2010</b:Year>
    <b:Author>
      <b:Author>
        <b:NameList>
          <b:Person>
            <b:Last>Plattner</b:Last>
            <b:First>Hasso</b:First>
          </b:Person>
        </b:NameList>
      </b:Author>
    </b:Author>
    <b:InternetSiteTitle>Institute of Design at Stanford</b:InternetSiteTitle>
    <b:URL>https://dschool.stanford.edu/sandbox/groups/designresources/wiki/36873/attachments/74b3d/ModeGuideBOOTCAMP2010L.pdf?sessionID=7ac1b2b701e15ad91320419ff269e3a7a1431ff7</b:URL>
    <b:RefOrder>20</b:RefOrder>
  </b:Source>
  <b:Source>
    <b:Tag>Kar11</b:Tag>
    <b:SourceType>Misc</b:SourceType>
    <b:Guid>{F8C083BD-1399-4628-95D1-3F2E14A84545}</b:Guid>
    <b:Title>Interesariusze. Artykuł w ramach projektu "Społecznie odpowiedzialna uczelnia"</b:Title>
    <b:Year>2011</b:Year>
    <b:Month>01</b:Month>
    <b:Day>12</b:Day>
    <b:Medium>http://spolecznieodpowiedzialni.pl/files/file/9y69rbbrjb1diyj5lpdna7ly67mp2s.pdf</b:Medium>
    <b:Author>
      <b:Author>
        <b:NameList>
          <b:Person>
            <b:Last>Karwacka</b:Last>
            <b:First>Marta</b:First>
          </b:Person>
        </b:NameList>
      </b:Author>
    </b:Author>
    <b:RefOrder>29</b:RefOrder>
  </b:Source>
  <b:Source>
    <b:Tag>Bel11</b:Tag>
    <b:SourceType>Book</b:SourceType>
    <b:Guid>{64624199-FD53-405C-9562-DADAD0EDAF30}</b:Guid>
    <b:Title>Analiza systemu zarządzania wartością dla klienta, w: Przegląd problemów doskonalenia systemów zarządzania przedsiębiorstwem</b:Title>
    <b:Year>2011</b:Year>
    <b:City>Kraków</b:City>
    <b:Publisher>Wyd. Mfiles.pl</b:Publisher>
    <b:Author>
      <b:Author>
        <b:NameList>
          <b:Person>
            <b:Last>Beliczyński</b:Last>
            <b:First>J.</b:First>
          </b:Person>
        </b:NameList>
      </b:Author>
      <b:Editor>
        <b:NameList>
          <b:Person>
            <b:Last>Stabryła</b:Last>
            <b:First>A.</b:First>
          </b:Person>
        </b:NameList>
      </b:Editor>
    </b:Author>
    <b:RefOrder>30</b:RefOrder>
  </b:Source>
  <b:Source>
    <b:Tag>Bal15</b:Tag>
    <b:SourceType>InternetSite</b:SourceType>
    <b:Guid>{E8B80207-B0D7-4018-8C10-3EB32516116F}</b:Guid>
    <b:Title>Balanced Scorecard Basics</b:Title>
    <b:YearAccessed>2015</b:YearAccessed>
    <b:MonthAccessed>01</b:MonthAccessed>
    <b:DayAccessed>28</b:DayAccessed>
    <b:URL>http://balancedscorecard.org/Resources/About-the-Balanced-Scorecard</b:URL>
    <b:ShortTitle>Balanced Scorecard Basics</b:ShortTitle>
    <b:InternetSiteTitle>Balanced Scorecard Institute</b:InternetSiteTitle>
    <b:Author>
      <b:Author>
        <b:Corporate>Balanced Scorecard Institute</b:Corporate>
      </b:Author>
    </b:Author>
    <b:RefOrder>31</b:RefOrder>
  </b:Source>
  <b:Source>
    <b:Tag>Szt08</b:Tag>
    <b:SourceType>Book</b:SourceType>
    <b:Guid>{0DEBC34C-E492-452E-95FD-3C282823A94B}</b:Guid>
    <b:Title>Doskonalenie usług edukacyjnych. Podsawy pomiaru jakości kształcenia</b:Title>
    <b:Year>2008</b:Year>
    <b:City>Opole</b:City>
    <b:Publisher>Wydawnictwo Uniwersytetu Opolskiego</b:Publisher>
    <b:Author>
      <b:Author>
        <b:NameList>
          <b:Person>
            <b:Last>Sztejnberg</b:Last>
            <b:First>A.</b:First>
          </b:Person>
        </b:NameList>
      </b:Author>
    </b:Author>
    <b:RefOrder>32</b:RefOrder>
  </b:Source>
  <b:Source>
    <b:Tag>Symbol_zastępczy1</b:Tag>
    <b:SourceType>Case</b:SourceType>
    <b:Guid>{74D8BB5A-A788-4029-8A09-7FDCBD613FD7}</b:Guid>
    <b:Title>Dziennik Ustaw nr 196 poz. 1167</b:Title>
    <b:Year>2011</b:Year>
    <b:Month>9</b:Month>
    <b:Day>1</b:Day>
    <b:ShortTitle>Rozporządzenie MNiSW z dn.1.09.2011</b:ShortTitle>
    <b:Reporter>Rozporzadzenie Ministra Nauki i Szkolnictwa Wyzszego z dn. 1 września 2011 roku</b:Reporter>
    <b:RefOrder>33</b:RefOrder>
  </b:Source>
  <b:Source>
    <b:Tag>Mis06</b:Tag>
    <b:SourceType>Book</b:SourceType>
    <b:Guid>{E70C4D8B-65E2-4C5D-8CE6-794FD0102ACF}</b:Guid>
    <b:Title>Ekonomia i polityka. Wykład elementarny</b:Title>
    <b:Year>2006</b:Year>
    <b:City>Warszawa</b:City>
    <b:Publisher>Fijorr Publishing</b:Publisher>
    <b:Author>
      <b:Author>
        <b:NameList>
          <b:Person>
            <b:Last>Mises</b:Last>
            <b:Middle>von</b:Middle>
            <b:First>Ludwig</b:First>
          </b:Person>
        </b:NameList>
      </b:Author>
    </b:Author>
    <b:RefOrder>34</b:RefOrder>
  </b:Source>
  <b:Source>
    <b:Tag>Lej11</b:Tag>
    <b:SourceType>Book</b:SourceType>
    <b:Guid>{E6D71929-6ED7-4C26-A01B-223195C8D287}</b:Guid>
    <b:Title>Koncepcje zarządzania współczesnym uniwersytetem</b:Title>
    <b:Year>2011</b:Year>
    <b:City>Gdańsk</b:City>
    <b:Publisher>Wydawnictwo Politechniki Gdańskiej</b:Publisher>
    <b:Author>
      <b:Author>
        <b:NameList>
          <b:Person>
            <b:Last>Leja</b:Last>
            <b:First>Krzysztof</b:First>
          </b:Person>
        </b:NameList>
      </b:Author>
    </b:Author>
    <b:RefOrder>4</b:RefOrder>
  </b:Source>
  <b:Source>
    <b:Tag>Wik10</b:Tag>
    <b:SourceType>BookSection</b:SourceType>
    <b:Guid>{48BD1F93-9D31-4782-A030-1333A39B6D9C}</b:Guid>
    <b:Title>Jakość usług edukacyjnych wyższej uczelni. Koncepcja - Pomiar - Egzemplifikacja</b:Title>
    <b:Year>2010</b:Year>
    <b:City>Gdańsk</b:City>
    <b:Publisher>Katedra Marketingu, Wydział Zarządzania i Ekonomii Politechniki Gdańskiej</b:Publisher>
    <b:BookTitle>Marketing. Szkolnictwo i nauczanie</b:BookTitle>
    <b:Pages>11-28</b:Pages>
    <b:Author>
      <b:Author>
        <b:NameList>
          <b:Person>
            <b:Last>Wiktor</b:Last>
            <b:First>J.</b:First>
          </b:Person>
        </b:NameList>
      </b:Author>
      <b:BookAuthor>
        <b:NameList>
          <b:Person>
            <b:Last>Drapińska (red.)</b:Last>
            <b:First>Anna</b:First>
          </b:Person>
        </b:NameList>
      </b:BookAuthor>
    </b:Author>
    <b:RefOrder>35</b:RefOrder>
  </b:Source>
  <b:Source>
    <b:Tag>Jas05</b:Tag>
    <b:SourceType>BookSection</b:SourceType>
    <b:Guid>{80F368CC-4F34-4E34-B78A-18F74052BB9A}</b:Guid>
    <b:Title>Istota, elementy i zasady organizacji działalności operacyjnej</b:Title>
    <b:Year>2005</b:Year>
    <b:City>Kraków</b:City>
    <b:Publisher>Wydawnictwo Oficyna Ekonomiczna</b:Publisher>
    <b:Author>
      <b:Author>
        <b:NameList>
          <b:Person>
            <b:Last>Jasiński</b:Last>
            <b:First>Z.</b:First>
          </b:Person>
        </b:NameList>
      </b:Author>
      <b:BookAuthor>
        <b:NameList>
          <b:Person>
            <b:Last>Jasiński (red.)</b:Last>
            <b:First>Z.</b:First>
          </b:Person>
        </b:NameList>
      </b:BookAuthor>
    </b:Author>
    <b:BookTitle>Podstawy zarządzania operacyjnego</b:BookTitle>
    <b:RefOrder>36</b:RefOrder>
  </b:Source>
  <b:Source>
    <b:Tag>Lej03</b:Tag>
    <b:SourceType>Book</b:SourceType>
    <b:Guid>{5D90CAE3-64A4-478A-A7E5-4E906A8BD078}</b:Guid>
    <b:Title>Instytucja akademicka. Strategia, efektywność, jakość.</b:Title>
    <b:Year>2003</b:Year>
    <b:Author>
      <b:Author>
        <b:NameList>
          <b:Person>
            <b:Last>Leja</b:Last>
            <b:First>Krzysztof</b:First>
          </b:Person>
        </b:NameList>
      </b:Author>
    </b:Author>
    <b:City>Gdańsk</b:City>
    <b:Publisher>Wydawnictwo Gdańskie Towarzystwo Naukowe</b:Publisher>
    <b:RefOrder>37</b:RefOrder>
  </b:Source>
  <b:Source>
    <b:Tag>Gro12</b:Tag>
    <b:SourceType>Report</b:SourceType>
    <b:Guid>{919E5F5B-59DA-46E3-B561-730B85560AD3}</b:Guid>
    <b:Title>Gross Domestic Product 2011</b:Title>
    <b:Year>2012</b:Year>
    <b:ThesisType>World Development Idicators database</b:ThesisType>
    <b:Author>
      <b:Author>
        <b:NameList>
          <b:Person>
            <b:Last>World Bank</b:Last>
          </b:Person>
        </b:NameList>
      </b:Author>
    </b:Author>
    <b:RefOrder>38</b:RefOrder>
  </b:Source>
  <b:Source>
    <b:Tag>Woź08</b:Tag>
    <b:SourceType>BookSection</b:SourceType>
    <b:Guid>{7CD9732D-F124-41EF-9D58-7E7FBAFCBCE5}</b:Guid>
    <b:Title>Legislacyjne określenie pozycji uczelni jako instytcji życia publicznego</b:Title>
    <b:BookTitle>Społeczna odpowiedzialność uczelni</b:BookTitle>
    <b:Year>2008</b:Year>
    <b:Pages>13-21</b:Pages>
    <b:City>Gdańsk</b:City>
    <b:Publisher>Wydawnictwo Politechniki Gdańskiej</b:Publisher>
    <b:Author>
      <b:Author>
        <b:NameList>
          <b:Person>
            <b:Last>Woźnicki</b:Last>
            <b:First>J.</b:First>
          </b:Person>
        </b:NameList>
      </b:Author>
      <b:BookAuthor>
        <b:NameList>
          <b:Person>
            <b:Last>Leja (red.)</b:Last>
            <b:First>Krzysztof</b:First>
          </b:Person>
        </b:NameList>
      </b:BookAuthor>
    </b:Author>
    <b:RefOrder>39</b:RefOrder>
  </b:Source>
  <b:Source>
    <b:Tag>Sze11</b:Tag>
    <b:SourceType>Misc</b:SourceType>
    <b:Guid>{315368A4-C47A-4C73-9C08-104F4628EFA1}</b:Guid>
    <b:Title>Model pomiaru i doskonalenia jakości usług edukacyjnych uczelni wyższych </b:Title>
    <b:Year>2011</b:Year>
    <b:City>Gdańsk</b:City>
    <b:Publisher>(praca magisterska) WZiE PG</b:Publisher>
    <b:Author>
      <b:Author>
        <b:NameList>
          <b:Person>
            <b:Last>Szefler</b:Last>
            <b:First>Jan</b:First>
          </b:Person>
        </b:NameList>
      </b:Author>
    </b:Author>
    <b:RefOrder>17</b:RefOrder>
  </b:Source>
  <b:Source>
    <b:Tag>Mod15</b:Tag>
    <b:SourceType>InternetSite</b:SourceType>
    <b:Guid>{76014DEB-B92C-4DA8-A432-D49ADC3E5C44}</b:Guid>
    <b:Title>Model CAF 2006</b:Title>
    <b:Year>2015</b:Year>
    <b:Month>03</b:Month>
    <b:Day>23</b:Day>
    <b:URL>http://www.caf.com.pl/index.php?p=--CAF</b:URL>
    <b:RefOrder>40</b:RefOrder>
  </b:Source>
  <b:Source>
    <b:Tag>Łuk05</b:Tag>
    <b:SourceType>BookSection</b:SourceType>
    <b:Guid>{52724A5D-004D-459B-A5D5-D264E3EB196B}</b:Guid>
    <b:Title>Metody pomiaru kapitału ludzkiego</b:Title>
    <b:Year>2005</b:Year>
    <b:PeriodicalTitle>Nierówności społeczne a wzrost gospodarczy. Kapitał ludzki i intelektualny</b:PeriodicalTitle>
    <b:Author>
      <b:Author>
        <b:NameList>
          <b:Person>
            <b:Last>Łukasiewicz</b:Last>
            <b:First>G.</b:First>
          </b:Person>
        </b:NameList>
      </b:Author>
      <b:BookAuthor>
        <b:NameList>
          <b:Person>
            <b:Last>Woźniak (red.)</b:Last>
            <b:Middle>Gabriel</b:Middle>
            <b:First>Michał</b:First>
          </b:Person>
        </b:NameList>
      </b:BookAuthor>
    </b:Author>
    <b:BookTitle>Nierówności społeczne a wzrost gospodarczy. Kapitał ludzki i intelektualny</b:BookTitle>
    <b:Pages>37-45</b:Pages>
    <b:City>Rzeszów</b:City>
    <b:Publisher>MITEL</b:Publisher>
    <b:RefOrder>41</b:RefOrder>
  </b:Source>
  <b:Source>
    <b:Tag>Met13</b:Tag>
    <b:SourceType>InternetSite</b:SourceType>
    <b:Guid>{C10CDC25-2EC8-45AE-8C4F-D0328569FE7C}</b:Guid>
    <b:Title>Metodologia rankingu Financial Times</b:Title>
    <b:Year>2013</b:Year>
    <b:Month>03</b:Month>
    <b:Day>21</b:Day>
    <b:URL>http://rankings.ft.com/businessschoolrankings/global-mba-ranking-2013</b:URL>
    <b:RefOrder>42</b:RefOrder>
  </b:Source>
  <b:Source>
    <b:Tag>Pra14</b:Tag>
    <b:SourceType>Case</b:SourceType>
    <b:Guid>{585D45D5-1CD4-4867-A30F-905DEB3C9A32}</b:Guid>
    <b:Title>Prawo o szkolnictwie wyższym - tekst jednolity [Law on Higher Education]</b:Title>
    <b:Year>2014</b:Year>
    <b:CaseNumber>Dziennik Ustaw poz. 1198</b:CaseNumber>
    <b:Court>http://www.iztech.pl/en/component/jdownloads/viewdownload/3-pdf/1156-d20051365lj-ustawa-o-szkolnictwie-wyzszym-na-dz-1-10-2014-r-p</b:Court>
    <b:ShortTitle>Prawo o szkolnictwie wyższym</b:ShortTitle>
    <b:RefOrder>43</b:RefOrder>
  </b:Source>
  <b:Source>
    <b:Tag>Kom13</b:Tag>
    <b:SourceType>DocumentFromInternetSite</b:SourceType>
    <b:Guid>{AB992895-05E1-4CFF-9847-9EDBE9B016AD}</b:Guid>
    <b:Title>Praca a wykształcenie</b:Title>
    <b:Year>2013</b:Year>
    <b:Month>7</b:Month>
    <b:Day>17</b:Day>
    <b:InternetSiteTitle>praca-enter.pl</b:InternetSiteTitle>
    <b:YearAccessed>2015</b:YearAccessed>
    <b:MonthAccessed>1</b:MonthAccessed>
    <b:DayAccessed>1</b:DayAccessed>
    <b:URL>http://praca-enter.pl/czytelnia/2717/praca-wyksztalcenie</b:URL>
    <b:Author>
      <b:Author>
        <b:NameList>
          <b:Person>
            <b:Last>Komuda</b:Last>
            <b:First>Łukasz</b:First>
          </b:Person>
        </b:NameList>
      </b:Author>
    </b:Author>
    <b:RefOrder>44</b:RefOrder>
  </b:Source>
  <b:Source>
    <b:Tag>Dob03</b:Tag>
    <b:SourceType>Book</b:SourceType>
    <b:Guid>{88322ABA-2339-4B45-B5A0-EB4B14E6555C}</b:Guid>
    <b:Author>
      <b:Editor>
        <b:NameList>
          <b:Person>
            <b:Last>Dobija</b:Last>
            <b:First>D.</b:First>
          </b:Person>
        </b:NameList>
      </b:Editor>
    </b:Author>
    <b:Title>Pomiar i rozwój kapitału ludzkiego przedsiębiorstwa</b:Title>
    <b:Year>2003</b:Year>
    <b:City>Warszawa</b:City>
    <b:Publisher>Wydawnictwo Polska Fundacja Promocji Kadr - Zarząd</b:Publisher>
    <b:RefOrder>45</b:RefOrder>
  </b:Source>
  <b:Source>
    <b:Tag>Gre101</b:Tag>
    <b:SourceType>BookSection</b:SourceType>
    <b:Guid>{4AFF5648-CEEA-45D3-87BE-18A9033A5A9F}</b:Guid>
    <b:Title>Pomiar efektywności: rynek</b:Title>
    <b:Year>2010</b:Year>
    <b:City>Warszawa</b:City>
    <b:Publisher>Wydawnictwo HBRP</b:Publisher>
    <b:Author>
      <b:Author>
        <b:NameList>
          <b:Person>
            <b:Last>Greszta</b:Last>
            <b:First>M.</b:First>
          </b:Person>
        </b:NameList>
      </b:Author>
    </b:Author>
    <b:PeriodicalTitle>Odpowiedzialny biznes 2010</b:PeriodicalTitle>
    <b:BookTitle>Odpowiedzialny biznes 2010</b:BookTitle>
    <b:RefOrder>46</b:RefOrder>
  </b:Source>
  <b:Source>
    <b:Tag>Sta13</b:Tag>
    <b:SourceType>InternetSite</b:SourceType>
    <b:Guid>{F3F6BF5C-E61F-4930-BCF3-CA2B05831D31}</b:Guid>
    <b:Title>Statistics of Academic Ranking of World Universities 2012</b:Title>
    <b:Year>2013</b:Year>
    <b:Month>03</b:Month>
    <b:Day>23</b:Day>
    <b:URL>http://www.shanghairanking.com/ARWU-Statistics-2011.html</b:URL>
    <b:RefOrder>47</b:RefOrder>
  </b:Source>
  <b:Source>
    <b:Tag>ENQ09</b:Tag>
    <b:SourceType>DocumentFromInternetSite</b:SourceType>
    <b:Guid>{A2909295-70FE-41B2-8BB1-F13D1FFE5288}</b:Guid>
    <b:Author>
      <b:Author>
        <b:Corporate>ENQA</b:Corporate>
      </b:Author>
    </b:Author>
    <b:Title>Standards and Guidelines for Quality Assurance in the European Higher Eduacation Area</b:Title>
    <b:InternetSiteTitle>Witryna organizacji ENQA</b:InternetSiteTitle>
    <b:Year>2009</b:Year>
    <b:URL>http://www.enqa.eu/wp-content/uploads/2013/06/ESG_3edition-2.pdf</b:URL>
    <b:YearAccessed>2015</b:YearAccessed>
    <b:MonthAccessed>01</b:MonthAccessed>
    <b:DayAccessed>27</b:DayAccessed>
    <b:RefOrder>48</b:RefOrder>
  </b:Source>
  <b:Source>
    <b:Tag>Gru15</b:Tag>
    <b:SourceType>ConferenceProceedings</b:SourceType>
    <b:Guid>{D6DCB402-5536-4D68-9836-4D8CCAABBE77}</b:Guid>
    <b:Title>Stakeholders Satisfaction Index as an Important Factor of Improving Quality Management Systems of Universities in Poland</b:Title>
    <b:Year>2015</b:Year>
    <b:Author>
      <b:Author>
        <b:NameList>
          <b:Person>
            <b:Last>Grudowski</b:Last>
            <b:First>Piotr</b:First>
          </b:Person>
          <b:Person>
            <b:Last>Szefler</b:Last>
            <b:Middle>Paweł</b:Middle>
            <b:First>Jan</b:First>
          </b:Person>
        </b:NameList>
      </b:Author>
    </b:Author>
    <b:ConferenceName>article in preparation</b:ConferenceName>
    <b:RefOrder>49</b:RefOrder>
  </b:Source>
  <b:Source>
    <b:Tag>Haj13</b:Tag>
    <b:SourceType>DocumentFromInternetSite</b:SourceType>
    <b:Guid>{2F9BF711-C033-4052-9EBA-44D2FC3688FC}</b:Guid>
    <b:Title>Społeczna odpowiedzialność uczelnie wyższych w Polsce. Przykłady, strategie, możliwości...</b:Title>
    <b:Author>
      <b:Author>
        <b:NameList>
          <b:Person>
            <b:Last>Hajduk</b:Last>
            <b:First>T.</b:First>
          </b:Person>
        </b:NameList>
      </b:Author>
    </b:Author>
    <b:InternetSiteTitle>SGH, WARSZAWA</b:InternetSiteTitle>
    <b:YearAccessed>2013</b:YearAccessed>
    <b:MonthAccessed>03</b:MonthAccessed>
    <b:DayAccessed>23</b:DayAccessed>
    <b:Year>2010</b:Year>
    <b:URL>http://spolecznieodpowiedzialni.pl/files/file/d2x6lwyzethya1xbs8qjwbv6uhcl91.pdf</b:URL>
    <b:RefOrder>50</b:RefOrder>
  </b:Source>
  <b:Source>
    <b:Tag>Ger071</b:Tag>
    <b:SourceType>Book</b:SourceType>
    <b:Guid>{503DD5F4-72FA-4AF5-BEE3-AFAAB51C91C0}</b:Guid>
    <b:Title>Rynek uczelni niepublicznych w Polsce</b:Title>
    <b:Year>2007</b:Year>
    <b:City>Warszawa</b:City>
    <b:Publisher>Wydawnistwo SGH</b:Publisher>
    <b:Author>
      <b:Author>
        <b:NameList>
          <b:Person>
            <b:Last>Geryk</b:Last>
            <b:First>M.</b:First>
          </b:Person>
        </b:NameList>
      </b:Author>
    </b:Author>
    <b:RefOrder>51</b:RefOrder>
  </b:Source>
  <b:Source>
    <b:Tag>Urb04</b:Tag>
    <b:SourceType>Book</b:SourceType>
    <b:Guid>{8940D0BF-EB6F-41F5-89A5-F27F4B7505E2}</b:Guid>
    <b:Title>Zarządzanie jakością. Teoria i praktyka</b:Title>
    <b:Year>2004</b:Year>
    <b:City>Warszawa</b:City>
    <b:Publisher>Wydawnictwo Difin</b:Publisher>
    <b:Author>
      <b:Author>
        <b:NameList>
          <b:Person>
            <b:Last>Urbaniak</b:Last>
            <b:First>M.</b:First>
          </b:Person>
        </b:NameList>
      </b:Author>
    </b:Author>
    <b:RefOrder>52</b:RefOrder>
  </b:Source>
  <b:Source>
    <b:Tag>Ham04</b:Tag>
    <b:SourceType>Book</b:SourceType>
    <b:Guid>{BAC2EE71-61BC-435F-8811-4A62D90954D9}</b:Guid>
    <b:Title>Zarządzanie jakością. Teoria i praktyka</b:Title>
    <b:Year>2004</b:Year>
    <b:Author>
      <b:Author>
        <b:NameList>
          <b:Person>
            <b:Last>Hamrol</b:Last>
            <b:First>A.</b:First>
          </b:Person>
        </b:NameList>
      </b:Author>
    </b:Author>
    <b:City>Warszawa</b:City>
    <b:Publisher>Wydawnictwo PWN</b:Publisher>
    <b:RefOrder>53</b:RefOrder>
  </b:Source>
  <b:Source>
    <b:Tag>Kol96</b:Tag>
    <b:SourceType>Book</b:SourceType>
    <b:Guid>{2C36D908-1E15-4002-8F4E-E6A614D7F8A7}</b:Guid>
    <b:Title>Wybrane zagadnienia zarządzania jakoscią</b:Title>
    <b:Year>1996</b:Year>
    <b:City>Gdynia</b:City>
    <b:Publisher>Wyższa Szkoła Administracji i Biznesu w Gdyni</b:Publisher>
    <b:Author>
      <b:Author>
        <b:NameList>
          <b:Person>
            <b:Last>Kolman</b:Last>
            <b:First>Romuald</b:First>
          </b:Person>
          <b:Person>
            <b:Last>Grudowski</b:Last>
            <b:First>Piotr</b:First>
          </b:Person>
          <b:Person>
            <b:Last>Meller</b:Last>
            <b:First>Andrzej</b:First>
          </b:Person>
          <b:Person>
            <b:Last>Preihs</b:Last>
            <b:First>Jolanta</b:First>
          </b:Person>
        </b:NameList>
      </b:Author>
    </b:Author>
    <b:RefOrder>19</b:RefOrder>
  </b:Source>
  <b:Source>
    <b:Tag>Wdr12</b:Tag>
    <b:SourceType>DocumentFromInternetSite</b:SourceType>
    <b:Guid>{ECD6A27A-DE6A-4611-97F9-F8125A47EAD5}</b:Guid>
    <b:Title>Wdrażanie zarządzania jakością na uczelni wyższej</b:Title>
    <b:Year>2012</b:Year>
    <b:InternetSiteTitle>Witryna projektu "Innowacyjne zachodniopomorskie – konkurencyjne zachodniopomorskie. Wsparcie tworzenia i rozwoju sieci współpracy sfery nauki z przedsiębiorstwami"</b:InternetSiteTitle>
    <b:URL>http://biznesdlanauki.cb.szczecin.pl/file/Wdra%C5%BCanie%20zarz%C4%85dzania%20jako%C5%9Bci%C4%85%20na%20uczelni.pdf</b:URL>
    <b:YearAccessed>2015</b:YearAccessed>
    <b:MonthAccessed>01</b:MonthAccessed>
    <b:DayAccessed>25</b:DayAccessed>
    <b:ShortTitle>Wdrażanie...</b:ShortTitle>
    <b:RefOrder>54</b:RefOrder>
  </b:Source>
  <b:Source>
    <b:Tag>PKA11</b:Tag>
    <b:SourceType>DocumentFromInternetSite</b:SourceType>
    <b:Guid>{467CEE29-1853-4B3F-ADDF-A2A62043705E}</b:Guid>
    <b:Author>
      <b:Author>
        <b:Corporate>PKA</b:Corporate>
      </b:Author>
    </b:Author>
    <b:Title>Statut Polskiej Komisji Akredytacyjnej</b:Title>
    <b:InternetSiteTitle>Witryna Polskiej Komisji Akredytacyjnej</b:InternetSiteTitle>
    <b:Year>2011</b:Year>
    <b:Month>10</b:Month>
    <b:Day>11</b:Day>
    <b:URL>http://www.pka.edu.pl/statut-pka-22-01-2009.pdf</b:URL>
    <b:YearAccessed>2015</b:YearAccessed>
    <b:MonthAccessed>01</b:MonthAccessed>
    <b:DayAccessed>27</b:DayAccessed>
    <b:RefOrder>55</b:RefOrder>
  </b:Source>
  <b:Source>
    <b:Tag>Kol03</b:Tag>
    <b:SourceType>Report</b:SourceType>
    <b:Guid>{4DE1B4DB-24A3-4622-BA4C-738B78A31531}</b:Guid>
    <b:Title>Zastosowanie inżynierii jakości. Poradnik</b:Title>
    <b:Year>2003</b:Year>
    <b:Publisher>Wydawnictwo AJG Oficyna Wydawnicza</b:Publisher>
    <b:City>Bydgoszcz</b:City>
    <b:Author>
      <b:Author>
        <b:NameList>
          <b:Person>
            <b:Last>Kolman</b:Last>
            <b:First>Romuald</b:First>
          </b:Person>
        </b:NameList>
      </b:Author>
    </b:Author>
    <b:RefOrder>56</b:RefOrder>
  </b:Source>
  <b:Source>
    <b:Tag>Zak12</b:Tag>
    <b:SourceType>BookSection</b:SourceType>
    <b:Guid>{8CDA2F7A-4B8E-430B-A80C-C09BCCC73380}</b:Guid>
    <b:Title>Zarządzanie strategiczne w przedsiębiorstwach wysokich technologii</b:Title>
    <b:Year>2012</b:Year>
    <b:City>Kraków</b:City>
    <b:Publisher>Wydawnictwo AGH</b:Publisher>
    <b:Author>
      <b:Author>
        <b:NameList>
          <b:Person>
            <b:Last>Zakrzewska-Bielawska</b:Last>
            <b:First>A.</b:First>
          </b:Person>
        </b:NameList>
      </b:Author>
      <b:Editor>
        <b:NameList>
          <b:Person>
            <b:Last>Werewka</b:Last>
            <b:First>J.</b:First>
          </b:Person>
        </b:NameList>
      </b:Editor>
    </b:Author>
    <b:BookTitle>Zarządzanie projektami w przedsiębiorstwie informatycznym. Metodologia i strategia zarządzania</b:BookTitle>
    <b:Pages>97-116</b:Pages>
    <b:RefOrder>57</b:RefOrder>
  </b:Source>
  <b:Source>
    <b:Tag>Wat01</b:Tag>
    <b:SourceType>Book</b:SourceType>
    <b:Guid>{12154A43-759B-4C70-BAFB-2C68AEC5C512}</b:Guid>
    <b:Title>Zarządzanie operacyjne. Towary i usługi</b:Title>
    <b:Year>2001</b:Year>
    <b:City>Warszawa</b:City>
    <b:Publisher>Wydawnictwo PWN </b:Publisher>
    <b:Author>
      <b:Author>
        <b:NameList>
          <b:Person>
            <b:Last>Waters</b:Last>
            <b:First>D.</b:First>
          </b:Person>
        </b:NameList>
      </b:Author>
    </b:Author>
    <b:RefOrder>58</b:RefOrder>
  </b:Source>
  <b:Source>
    <b:Tag>Nor12</b:Tag>
    <b:SourceType>Book</b:SourceType>
    <b:Guid>{03B9E632-9CA7-4BFF-B7F8-EF2C0D1FA1F1}</b:Guid>
    <b:Title>Zarządzanie usługami. Strategie i przywództwo w biznesie</b:Title>
    <b:Year>2012</b:Year>
    <b:City>Gdańsk</b:City>
    <b:Publisher>Gdańskie Wydawnictwo Psychologiczne</b:Publisher>
    <b:Author>
      <b:Author>
        <b:NameList>
          <b:Person>
            <b:Last>Normann</b:Last>
            <b:First>R.</b:First>
          </b:Person>
        </b:NameList>
      </b:Author>
    </b:Author>
    <b:RefOrder>59</b:RefOrder>
  </b:Source>
  <b:Source>
    <b:Tag>Sto12</b:Tag>
    <b:SourceType>Book</b:SourceType>
    <b:Guid>{A41FE0F9-0BB9-4940-892E-10C088541CCC}</b:Guid>
    <b:Title>Modele i metody pomiaru jakości usług</b:Title>
    <b:Year>2012</b:Year>
    <b:Author>
      <b:Author>
        <b:NameList>
          <b:Person>
            <b:Last>Stoma</b:Last>
            <b:First>Monika</b:First>
          </b:Person>
        </b:NameList>
      </b:Author>
    </b:Author>
    <b:City>Lublin</b:City>
    <b:Publisher>Q&amp;R Polska</b:Publisher>
    <b:RefOrder>14</b:RefOrder>
  </b:Source>
  <b:Source>
    <b:Tag>Gru12</b:Tag>
    <b:SourceType>ArticleInAPeriodical</b:SourceType>
    <b:Guid>{5B3E7A1B-9537-429A-B319-ABA96AA9735A}</b:Guid>
    <b:Title>Pojęcie jakości kształcenia i uwarunkowania jej kwantyfikacji w uczelniach wyższych</b:Title>
    <b:Year>2012</b:Year>
    <b:Pages>397-406</b:Pages>
    <b:PeriodicalTitle>Zarządzanie i Finanse </b:PeriodicalTitle>
    <b:Author>
      <b:Author>
        <b:NameList>
          <b:Person>
            <b:Last>Grudowski</b:Last>
            <b:First>Piotr</b:First>
          </b:Person>
          <b:Person>
            <b:Last>Lewandowski</b:Last>
            <b:First>Kajetan</b:First>
          </b:Person>
        </b:NameList>
      </b:Author>
    </b:Author>
    <b:Issue>3/1</b:Issue>
    <b:RefOrder>16</b:RefOrder>
  </b:Source>
  <b:Source>
    <b:Tag>Iac95</b:Tag>
    <b:SourceType>ArticleInAPeriodical</b:SourceType>
    <b:Guid>{11116F3D-23E0-44F6-9F77-6DB1B5310CE7}</b:Guid>
    <b:Title>Distinguishing Service Quality and Customer Satisfaction: The Voice of the Customer</b:Title>
    <b:PeriodicalTitle>Journal of Consumer Psychology </b:PeriodicalTitle>
    <b:Year>1995</b:Year>
    <b:Pages>277-303</b:Pages>
    <b:Author>
      <b:Author>
        <b:NameList>
          <b:Person>
            <b:Last>Iacobucci</b:Last>
            <b:First>Dawn</b:First>
          </b:Person>
          <b:Person>
            <b:Last>Ostrom</b:Last>
            <b:First>Amy</b:First>
          </b:Person>
          <b:Person>
            <b:Last>Grayson</b:Last>
            <b:First>Kent</b:First>
          </b:Person>
        </b:NameList>
      </b:Author>
    </b:Author>
    <b:Issue>4 (3)</b:Issue>
    <b:RefOrder>60</b:RefOrder>
  </b:Source>
  <b:Source>
    <b:Tag>Jon06</b:Tag>
    <b:SourceType>ArticleInAPeriodical</b:SourceType>
    <b:Guid>{C7793D3D-149D-4986-94F7-9F2540629085}</b:Guid>
    <b:Title>Kryteria oceny przez studentów jakości usług edukacyjnych</b:Title>
    <b:Year>2006</b:Year>
    <b:Pages>143-155</b:Pages>
    <b:Author>
      <b:Author>
        <b:NameList>
          <b:Person>
            <b:Last>Jonas</b:Last>
            <b:First>Agata</b:First>
          </b:Person>
        </b:NameList>
      </b:Author>
    </b:Author>
    <b:PeriodicalTitle>Zeszyty naukowe Akademiii Ekonomicznej w Krakowie</b:PeriodicalTitle>
    <b:Issue>nr 729</b:Issue>
    <b:RefOrder>61</b:RefOrder>
  </b:Source>
  <b:Source>
    <b:Tag>Aga09</b:Tag>
    <b:SourceType>ArticleInAPeriodical</b:SourceType>
    <b:Guid>{25441D1E-52E4-4477-BFD2-2117A941E47F}</b:Guid>
    <b:Title>Tworzenie relacji z klientem w firmach usługowych a jakośc usług</b:Title>
    <b:PeriodicalTitle>Zeszyty naukowe Uniwersytetu Ekonomicznego w Krakowie</b:PeriodicalTitle>
    <b:Year>2009</b:Year>
    <b:Pages>79-92</b:Pages>
    <b:Author>
      <b:Author>
        <b:NameList>
          <b:Person>
            <b:Last>Jonas</b:Last>
            <b:First>Agata</b:First>
          </b:Person>
        </b:NameList>
      </b:Author>
    </b:Author>
    <b:Issue>nr 823</b:Issue>
    <b:RefOrder>62</b:RefOrder>
  </b:Source>
  <b:Source>
    <b:Tag>Jul11</b:Tag>
    <b:SourceType>Report</b:SourceType>
    <b:Guid>{7B93D240-5E58-42C6-B7A5-0B65016CA1EF}</b:Guid>
    <b:Title>Education and Synthetic Work-Life Earnings Estimates</b:Title>
    <b:Year>2011</b:Year>
    <b:City>Waszyngton DC</b:City>
    <b:Publisher>U. S. Census Bureau</b:Publisher>
    <b:Author>
      <b:Author>
        <b:NameList>
          <b:Person>
            <b:Last>Julian</b:Last>
            <b:First>Tiffany</b:First>
          </b:Person>
          <b:Person>
            <b:Last>Kominski</b:Last>
            <b:First>Robert</b:First>
          </b:Person>
        </b:NameList>
      </b:Author>
    </b:Author>
    <b:RefOrder>63</b:RefOrder>
  </b:Source>
  <b:Source>
    <b:Tag>Kor10</b:Tag>
    <b:SourceType>ArticleInAPeriodical</b:SourceType>
    <b:Guid>{E642CFB5-2CE8-4D26-AB78-949E59285708}</b:Guid>
    <b:Title>Ewaluacja zorientowana na rozwój</b:Title>
    <b:Year>2010</b:Year>
    <b:Author>
      <b:Author>
        <b:NameList>
          <b:Person>
            <b:Last>Korporowicz</b:Last>
            <b:First>Leszek</b:First>
          </b:Person>
        </b:NameList>
      </b:Author>
    </b:Author>
    <b:PeriodicalTitle>Dyrektor Szkoły</b:PeriodicalTitle>
    <b:Pages>11-16</b:Pages>
    <b:Issue>10/2010</b:Issue>
    <b:RefOrder>64</b:RefOrder>
  </b:Source>
  <b:Source>
    <b:Tag>Mar11</b:Tag>
    <b:SourceType>ArticleInAPeriodical</b:SourceType>
    <b:Guid>{67D5F0ED-3911-45DE-B1C6-BBF85B12DBAD}</b:Guid>
    <b:Title>Zastosowanie metody IPA w badaniu jakości usług edukacyjnych szkoły wyższej</b:Title>
    <b:PeriodicalTitle>Prace Naukowe Uniwersytetu Ekonomicznego</b:PeriodicalTitle>
    <b:Year>2011</b:Year>
    <b:Pages>383-401</b:Pages>
    <b:Author>
      <b:Author>
        <b:NameList>
          <b:Person>
            <b:Last>Kusterka-Jefmańska</b:Last>
            <b:First>Marta</b:First>
          </b:Person>
        </b:NameList>
      </b:Author>
    </b:Author>
    <b:Issue>151/2011</b:Issue>
    <b:RefOrder>65</b:RefOrder>
  </b:Source>
  <b:Source>
    <b:Tag>Lis12</b:Tag>
    <b:SourceType>ArticleInAPeriodical</b:SourceType>
    <b:Guid>{877F50A8-7AC0-47B8-A1F7-F04BF0FAB86C}</b:Guid>
    <b:Author>
      <b:Author>
        <b:NameList>
          <b:Person>
            <b:Last>Lisowska</b:Last>
            <b:First>Agnieszka</b:First>
          </b:Person>
          <b:Person>
            <b:Last>Ziemiński</b:Last>
            <b:First>Łukasz</b:First>
          </b:Person>
        </b:NameList>
      </b:Author>
    </b:Author>
    <b:Title>Zarządzanie jakością w urzędach administracji publicznej</b:Title>
    <b:Year>2012</b:Year>
    <b:PeriodicalTitle>Zeszyty Naukowe Uniwersytetu Przyrodniczo-Humanistycznego w Siedlcach</b:PeriodicalTitle>
    <b:Pages>301-319</b:Pages>
    <b:Issue>95</b:Issue>
    <b:RefOrder>66</b:RefOrder>
  </b:Source>
  <b:Source>
    <b:Tag>Mai11</b:Tag>
    <b:SourceType>ArticleInAPeriodical</b:SourceType>
    <b:Guid>{3E10416E-8446-4157-B173-E110350DA157}</b:Guid>
    <b:Title>An Exploratory Research on the Stakeholders of a University</b:Title>
    <b:Year>2011</b:Year>
    <b:Month>December</b:Month>
    <b:PeriodicalTitle>Journal of Management and Strategy </b:PeriodicalTitle>
    <b:Pages>77-88</b:Pages>
    <b:Author>
      <b:Author>
        <b:NameList>
          <b:Person>
            <b:Last>Mainardes</b:Last>
            <b:Middle>Wagner</b:Middle>
            <b:First>Emerson</b:First>
          </b:Person>
          <b:Person>
            <b:Last>Alves</b:Last>
            <b:First>Helena</b:First>
          </b:Person>
          <b:Person>
            <b:Last>Raposo</b:Last>
            <b:First>Mario</b:First>
          </b:Person>
        </b:NameList>
      </b:Author>
    </b:Author>
    <b:Issue>Vol. 1, No. 1</b:Issue>
    <b:RefOrder>7</b:RefOrder>
  </b:Source>
  <b:Source>
    <b:Tag>Mit97</b:Tag>
    <b:SourceType>ArticleInAPeriodical</b:SourceType>
    <b:Guid>{C2C8854B-2B6A-4A38-B0E6-3DC94BDD873F}</b:Guid>
    <b:Title>Toward a Theory of Stakeholder Identification and Salience: Defining the Principle of Who and What Really Counts</b:Title>
    <b:PeriodicalTitle>The Academy of Management Review </b:PeriodicalTitle>
    <b:Year>1997</b:Year>
    <b:Pages>853-886</b:Pages>
    <b:Author>
      <b:Author>
        <b:NameList>
          <b:Person>
            <b:Last>Mitchell</b:Last>
            <b:Middle>K.</b:Middle>
            <b:First>Ronald</b:First>
          </b:Person>
          <b:Person>
            <b:Last>Agle</b:Last>
            <b:Middle>R.</b:Middle>
            <b:First>Bradley</b:First>
          </b:Person>
          <b:Person>
            <b:Last>Wood</b:Last>
            <b:Middle>J.</b:Middle>
            <b:First>Donna</b:First>
          </b:Person>
        </b:NameList>
      </b:Author>
    </b:Author>
    <b:Issue>Vol. 22, No. 4</b:Issue>
    <b:RefOrder>67</b:RefOrder>
  </b:Source>
  <b:Source>
    <b:Tag>Mso15</b:Tag>
    <b:SourceType>ArticleInAPeriodical</b:SourceType>
    <b:Guid>{318F957D-65B4-4131-9B25-1A6A0CFA614F}</b:Guid>
    <b:Title>Stakeholder participation and satisfaction in the process of developing management plans: The case of Scottish Inshore Fisheries Groups</b:Title>
    <b:PeriodicalTitle>Ocean &amp; Coastal Management</b:PeriodicalTitle>
    <b:Year>2015</b:Year>
    <b:Pages>491-503</b:Pages>
    <b:Author>
      <b:Author>
        <b:NameList>
          <b:Person>
            <b:Last>Msomphora</b:Last>
            <b:Middle>Ruth</b:Middle>
            <b:First>Mbachi</b:First>
          </b:Person>
        </b:NameList>
      </b:Author>
    </b:Author>
    <b:Issue>116</b:Issue>
    <b:RefOrder>68</b:RefOrder>
  </b:Source>
  <b:Source>
    <b:Tag>Paw08</b:Tag>
    <b:SourceType>ArticleInAPeriodical</b:SourceType>
    <b:Guid>{F45D4CC5-A89D-4D2A-AD48-BBA3228A0FF8}</b:Guid>
    <b:Author>
      <b:Author>
        <b:NameList>
          <b:Person>
            <b:Last>Pawlikowski</b:Last>
            <b:Middle>M.</b:Middle>
            <b:First>Janusz</b:First>
          </b:Person>
        </b:NameList>
      </b:Author>
    </b:Author>
    <b:Title>Kultura jakości kształcenia</b:Title>
    <b:PeriodicalTitle>Forum Akademickie </b:PeriodicalTitle>
    <b:Year>2008</b:Year>
    <b:Issue>3</b:Issue>
    <b:RefOrder>69</b:RefOrder>
  </b:Source>
  <b:Source>
    <b:Tag>Kaz08</b:Tag>
    <b:SourceType>ArticleInAPeriodical</b:SourceType>
    <b:Guid>{DE97298A-0A5A-4C5D-9EAD-B87ED8896C0B}</b:Guid>
    <b:Title>Organizacja usługowa jako system autopoietyczny</b:Title>
    <b:PeriodicalTitle>Wsłczesne zarzadzanie</b:PeriodicalTitle>
    <b:Year>2008</b:Year>
    <b:Pages>11-25</b:Pages>
    <b:Author>
      <b:Author>
        <b:NameList>
          <b:Person>
            <b:Last>Rogoziński</b:Last>
            <b:First>Kazimierz</b:First>
          </b:Person>
        </b:NameList>
      </b:Author>
    </b:Author>
    <b:Issue>3/2008</b:Issue>
    <b:RefOrder>70</b:RefOrder>
  </b:Source>
  <b:Source>
    <b:Tag>Rog07</b:Tag>
    <b:SourceType>ArticleInAPeriodical</b:SourceType>
    <b:Guid>{35A17A64-0105-413D-8514-135DE9212E05}</b:Guid>
    <b:Title>Zarządzenie organizacją usługową - próba wypełnienia luki poznawczej</b:Title>
    <b:Year>2007</b:Year>
    <b:Pages>5-12</b:Pages>
    <b:PeriodicalTitle>Współczesne zarządzanie</b:PeriodicalTitle>
    <b:Author>
      <b:Author>
        <b:NameList>
          <b:Person>
            <b:Last>Rogoziński</b:Last>
            <b:First>Kazimierz</b:First>
          </b:Person>
        </b:NameList>
      </b:Author>
    </b:Author>
    <b:Issue>2007/3</b:Issue>
    <b:RefOrder>1</b:RefOrder>
  </b:Source>
  <b:Source>
    <b:Tag>Rut12</b:Tag>
    <b:SourceType>ArticleInAPeriodical</b:SourceType>
    <b:Guid>{E3367310-53F7-4283-B827-4349B758F492}</b:Guid>
    <b:Title>Istota kapitału ludzkiego i wybrane metody jego pomiaru</b:Title>
    <b:Year>2012</b:Year>
    <b:PeriodicalTitle>Zarządzanie i Finanse </b:PeriodicalTitle>
    <b:Author>
      <b:Author>
        <b:NameList>
          <b:Person>
            <b:Last>Rutkowska</b:Last>
            <b:First>A.</b:First>
          </b:Person>
        </b:NameList>
      </b:Author>
    </b:Author>
    <b:Pages>339-348</b:Pages>
    <b:Issue>1/3</b:Issue>
    <b:RefOrder>71</b:RefOrder>
  </b:Source>
  <b:Source>
    <b:Tag>Set05</b:Tag>
    <b:SourceType>ArticleInAPeriodical</b:SourceType>
    <b:Guid>{4B9868DF-673B-4042-9A60-BA638B58C2E0}</b:Guid>
    <b:Title>Service quality models: a review</b:Title>
    <b:PeriodicalTitle>International Journal of Quality and Reliability Management </b:PeriodicalTitle>
    <b:Year>2004</b:Year>
    <b:Pages>913-949</b:Pages>
    <b:Issue>Vol. 22 No. 9</b:Issue>
    <b:Author>
      <b:Author>
        <b:NameList>
          <b:Person>
            <b:Last>Seth</b:Last>
            <b:First>Nitin</b:First>
          </b:Person>
          <b:Person>
            <b:Last>Deshmukh</b:Last>
            <b:First>S. G.</b:First>
          </b:Person>
          <b:Person>
            <b:Last>Vrat</b:Last>
            <b:First>Prem</b:First>
          </b:Person>
        </b:NameList>
      </b:Author>
    </b:Author>
    <b:RefOrder>72</b:RefOrder>
  </b:Source>
  <b:Source>
    <b:Tag>Mac96</b:Tag>
    <b:SourceType>ArticleInAPeriodical</b:SourceType>
    <b:Guid>{427C0CE0-0F35-40D9-9A3B-1666C0E2DE5C}</b:Guid>
    <b:Title>An empirical examination of a model of perceived service quality and satisfaction</b:Title>
    <b:PeriodicalTitle>Journal of Retailing</b:PeriodicalTitle>
    <b:Year>1996</b:Year>
    <b:Pages>201-2014</b:Pages>
    <b:Author>
      <b:Author>
        <b:NameList>
          <b:Person>
            <b:Last>Spreng</b:Last>
            <b:First>Richard</b:First>
            <b:Middle>A.</b:Middle>
          </b:Person>
          <b:Person>
            <b:Last>MacKoy</b:Last>
            <b:First>Robert</b:First>
            <b:Middle>D.</b:Middle>
          </b:Person>
        </b:NameList>
      </b:Author>
    </b:Author>
    <b:Issue>Vol. 722</b:Issue>
    <b:RefOrder>3</b:RefOrder>
  </b:Source>
  <b:Source>
    <b:Tag>Zie12</b:Tag>
    <b:SourceType>ArticleInAPeriodical</b:SourceType>
    <b:Guid>{088A4FDA-50D8-43C9-AE15-13731C2CD34A}</b:Guid>
    <b:Author>
      <b:Author>
        <b:NameList>
          <b:Person>
            <b:Last>Zieliński</b:Last>
            <b:First>Grzegorz</b:First>
          </b:Person>
          <b:Person>
            <b:Last>Lewandowski</b:Last>
            <b:First>Kajetan</b:First>
          </b:Person>
        </b:NameList>
      </b:Author>
    </b:Author>
    <b:Title>Determinanty percepcji jakości usług edukacyjnych w perspektywie grup interesariuszy</b:Title>
    <b:PeriodicalTitle>Zarządzanie i Finanse</b:PeriodicalTitle>
    <b:Year>2012</b:Year>
    <b:Issue>3/3</b:Issue>
    <b:RefOrder>6</b:RefOrder>
  </b:Source>
  <b:Source>
    <b:Tag>Ath97</b:Tag>
    <b:SourceType>ArticleInAPeriodical</b:SourceType>
    <b:Guid>{3289C6B5-2EE6-42F5-A523-D4D1B851A2F0}</b:Guid>
    <b:Title>Linking student satisfaction and service quality peceptions: the case of university education</b:Title>
    <b:Year>1997</b:Year>
    <b:Author>
      <b:Author>
        <b:NameList>
          <b:Person>
            <b:Last>Athiyaman</b:Last>
            <b:First>Adee</b:First>
          </b:Person>
        </b:NameList>
      </b:Author>
    </b:Author>
    <b:PeriodicalTitle>European Journal of Marketing</b:PeriodicalTitle>
    <b:Pages>528-540</b:Pages>
    <b:Volume>31</b:Volume>
    <b:Issue>7</b:Issue>
    <b:RefOrder>73</b:RefOrder>
  </b:Source>
  <b:Source>
    <b:Tag>Bie11</b:Tag>
    <b:SourceType>ArticleInAPeriodical</b:SourceType>
    <b:Guid>{2A65E6A3-F158-41A9-995B-A6DD7F723073}</b:Guid>
    <b:Title>Przegląd najważniejszych modeli zarządzania jakością usług</b:Title>
    <b:PeriodicalTitle>Studia i prace Wydziału Nauk Ekonomicznych i Zarządzania</b:PeriodicalTitle>
    <b:Year>2011</b:Year>
    <b:Pages>7-24</b:Pages>
    <b:Author>
      <b:Author>
        <b:NameList>
          <b:Person>
            <b:Last>Bielawa</b:Last>
            <b:First>Anna</b:First>
          </b:Person>
        </b:NameList>
      </b:Author>
    </b:Author>
    <b:Issue>24</b:Issue>
    <b:RefOrder>74</b:RefOrder>
  </b:Source>
  <b:Source>
    <b:Tag>Bob12</b:Tag>
    <b:SourceType>ArticleInAPeriodical</b:SourceType>
    <b:Guid>{BE7A2497-72CC-495D-A1AB-1EF7566F4287}</b:Guid>
    <b:Author>
      <b:Author>
        <b:NameList>
          <b:Person>
            <b:Last>Bobinska</b:Last>
            <b:First>Barbara</b:First>
          </b:Person>
        </b:NameList>
      </b:Author>
    </b:Author>
    <b:Title>Funkcjonowanie sektora publicznego jako organizacji "otwartych na klienta"</b:Title>
    <b:PeriodicalTitle>Zeszyty Naukowe ZPSB Firma i Rynek </b:PeriodicalTitle>
    <b:Year>2012</b:Year>
    <b:Pages>59-71</b:Pages>
    <b:Issue>1</b:Issue>
    <b:RefOrder>75</b:RefOrder>
  </b:Source>
  <b:Source>
    <b:Tag>Car79</b:Tag>
    <b:SourceType>ArticleInAPeriodical</b:SourceType>
    <b:Guid>{EC371F77-B270-44ED-A502-24015ECCABF1}</b:Guid>
    <b:Title>A three-dimensional conceptual model of corporate performance.</b:Title>
    <b:PeriodicalTitle>The Academy of Management Review </b:PeriodicalTitle>
    <b:Year>1979</b:Year>
    <b:Pages>497-505</b:Pages>
    <b:Author>
      <b:Author>
        <b:NameList>
          <b:Person>
            <b:Last>Carroll</b:Last>
            <b:Middle>B.</b:Middle>
            <b:First>Archie</b:First>
          </b:Person>
        </b:NameList>
      </b:Author>
    </b:Author>
    <b:Issue>4</b:Issue>
    <b:RefOrder>76</b:RefOrder>
  </b:Source>
  <b:Source>
    <b:Tag>Dab96</b:Tag>
    <b:SourceType>ArticleInAPeriodical</b:SourceType>
    <b:Guid>{EAAFFE6D-BA7D-44E0-8B08-7D3083BD48C7}</b:Guid>
    <b:Title>A Measure of Service Quality for Retail Stores: Scale Development and Validation</b:Title>
    <b:PeriodicalTitle>Journal of the Academyof Marketing Science </b:PeriodicalTitle>
    <b:Year>1996</b:Year>
    <b:Pages>3-16</b:Pages>
    <b:Author>
      <b:Author>
        <b:NameList>
          <b:Person>
            <b:Last>Dabholkar</b:Last>
            <b:Middle>A.</b:Middle>
            <b:First>Pratibha</b:First>
          </b:Person>
          <b:Person>
            <b:Last>Thorpe</b:Last>
            <b:Middle>I.</b:Middle>
            <b:First>Dayle</b:First>
          </b:Person>
          <b:Person>
            <b:Last>Rentz</b:Last>
            <b:Middle>O.</b:Middle>
            <b:First>Joseph</b:First>
          </b:Person>
        </b:NameList>
      </b:Author>
    </b:Author>
    <b:Issue>24 (1)</b:Issue>
    <b:RefOrder>77</b:RefOrder>
  </b:Source>
  <b:Source>
    <b:Tag>Kau07</b:Tag>
    <b:SourceType>ArticleInAPeriodical</b:SourceType>
    <b:Guid>{181D1DE0-AD5C-49D4-B89D-1B2F97FE63EB}</b:Guid>
    <b:Title>Measuring Retail Service Quality: Examining Applicability of International Research Perspectives in India</b:Title>
    <b:PeriodicalTitle>Vikalpa </b:PeriodicalTitle>
    <b:Year>2007</b:Year>
    <b:Author>
      <b:Author>
        <b:NameList>
          <b:Person>
            <b:Last>Kaul</b:Last>
            <b:First>Subhashini</b:First>
          </b:Person>
        </b:NameList>
      </b:Author>
    </b:Author>
    <b:Volume>29 </b:Volume>
    <b:Issue>2</b:Issue>
    <b:RefOrder>78</b:RefOrder>
  </b:Source>
  <b:Source>
    <b:Tag>Dzi12</b:Tag>
    <b:SourceType>ArticleInAPeriodical</b:SourceType>
    <b:Guid>{6F2C48E6-2445-4181-972B-275A05A703E2}</b:Guid>
    <b:Title>Szkoła wyższa na rynku usług edukacyjnych</b:Title>
    <b:PeriodicalTitle>Edukacja Ekonomistów i Menedżerów </b:PeriodicalTitle>
    <b:Year>2012</b:Year>
    <b:Pages>11-27</b:Pages>
    <b:Author>
      <b:Author>
        <b:NameList>
          <b:Person>
            <b:Last>Dziadkowiec</b:Last>
            <b:First>Seweryn</b:First>
          </b:Person>
        </b:NameList>
      </b:Author>
    </b:Author>
    <b:Volume>3</b:Volume>
    <b:Issue>25</b:Issue>
    <b:RefOrder>79</b:RefOrder>
  </b:Source>
  <b:Source>
    <b:Tag>Dzi06</b:Tag>
    <b:SourceType>ArticleInAPeriodical</b:SourceType>
    <b:Guid>{A6C13F3A-B78D-4DCA-9328-6573FA8CE037}</b:Guid>
    <b:Title>Wybrane metody badania i oceny jakości usług</b:Title>
    <b:PeriodicalTitle>Zeszyty Naukowe Akademii Ekonomicznej w Krakowie</b:PeriodicalTitle>
    <b:Year>2006</b:Year>
    <b:Author>
      <b:Author>
        <b:NameList>
          <b:Person>
            <b:Last>Dziadkowiec</b:Last>
            <b:First>Joanna</b:First>
          </b:Person>
        </b:NameList>
      </b:Author>
    </b:Author>
    <b:Issue>717</b:Issue>
    <b:Pages>23-35</b:Pages>
    <b:RefOrder>80</b:RefOrder>
  </b:Source>
  <b:Source>
    <b:Tag>Kol961</b:Tag>
    <b:SourceType>Book</b:SourceType>
    <b:Guid>{5674027F-4F0F-4924-9EAD-9C1469E42DB4}</b:Guid>
    <b:Title>Jakość usług. Poradnik</b:Title>
    <b:Year>1996</b:Year>
    <b:Author>
      <b:Author>
        <b:NameList>
          <b:Person>
            <b:Last>Kolman</b:Last>
            <b:First>Romuald</b:First>
          </b:Person>
          <b:Person>
            <b:Last>Tkaczyk</b:Last>
            <b:First>T.</b:First>
          </b:Person>
        </b:NameList>
      </b:Author>
    </b:Author>
    <b:City>Bydgoszcz</b:City>
    <b:Publisher>TNOiK</b:Publisher>
    <b:RefOrder>81</b:RefOrder>
  </b:Source>
  <b:Source>
    <b:Tag>Par85</b:Tag>
    <b:SourceType>ArticleInAPeriodical</b:SourceType>
    <b:Guid>{FDDFBA8C-43EA-4407-BAF6-5F1EF4AB4001}</b:Guid>
    <b:Title>A Conceptual Model of Service Quality and Its Implications for Future Research</b:Title>
    <b:Year>1985</b:Year>
    <b:PeriodicalTitle>Journal of Marketing</b:PeriodicalTitle>
    <b:Pages>41-50</b:Pages>
    <b:Author>
      <b:Author>
        <b:NameList>
          <b:Person>
            <b:Last>Parasuraman</b:Last>
            <b:First>A.</b:First>
          </b:Person>
          <b:Person>
            <b:Last>Zeithaml</b:Last>
            <b:Middle>A.</b:Middle>
            <b:First>Valarie</b:First>
          </b:Person>
          <b:Person>
            <b:Last>Berry</b:Last>
            <b:Middle>L.</b:Middle>
            <b:First>Leonard</b:First>
          </b:Person>
        </b:NameList>
      </b:Author>
    </b:Author>
    <b:Issue>Vol. 49</b:Issue>
    <b:RefOrder>2</b:RefOrder>
  </b:Source>
  <b:Source>
    <b:Tag>Sze13</b:Tag>
    <b:SourceType>BookSection</b:SourceType>
    <b:Guid>{8CFABC08-D81C-4306-96D2-C5320FC16FCD}</b:Guid>
    <b:Title>Doskonalenie jakości usług edukacyjnych poprzez ocenę wyniku działalności instytucji akademickiej</b:Title>
    <b:Year>2013</b:Year>
    <b:BookTitle>Uwarunkowania Sukcesu Organizacji</b:BookTitle>
    <b:Author>
      <b:Author>
        <b:NameList>
          <b:Person>
            <b:Last>Szefler</b:Last>
            <b:Middle>Paweł</b:Middle>
            <b:First>Jan</b:First>
          </b:Person>
          <b:Person>
            <b:Last>Zieliński</b:Last>
            <b:First>Grzegorz</b:First>
          </b:Person>
        </b:NameList>
      </b:Author>
      <b:Editor>
        <b:NameList>
          <b:Person>
            <b:Last>Czubasiewicz</b:Last>
            <b:First>H.</b:First>
          </b:Person>
          <b:Person>
            <b:Last>Mokwa</b:Last>
            <b:First>Z.</b:First>
          </b:Person>
          <b:Person>
            <b:Last>Walentynowicz</b:Last>
            <b:First>P.</b:First>
          </b:Person>
        </b:NameList>
      </b:Editor>
    </b:Author>
    <b:Pages>274-288</b:Pages>
    <b:City>Gdańsk</b:City>
    <b:Publisher>Fundacja Rozwoju Uniwersytetu Gdańskiego</b:Publisher>
    <b:Comments>monografia pokonferencyjna</b:Comments>
    <b:RefOrder>18</b:RefOrder>
  </b:Source>
  <b:Source>
    <b:Tag>Par88</b:Tag>
    <b:SourceType>ArticleInAPeriodical</b:SourceType>
    <b:Guid>{5D5170B1-681A-45E7-BE06-30FAE02C84AA}</b:Guid>
    <b:Title>SERVQUAL: A Multiple-Item Scale for Measuring Consumer Perceptions of Service Quality</b:Title>
    <b:Year>1988</b:Year>
    <b:Pages>12-40</b:Pages>
    <b:Author>
      <b:Author>
        <b:NameList>
          <b:Person>
            <b:Last>Parasuraman</b:Last>
            <b:First>A.</b:First>
          </b:Person>
          <b:Person>
            <b:Last>Zeithaml</b:Last>
            <b:Middle>A.</b:Middle>
            <b:First>Valarie</b:First>
          </b:Person>
          <b:Person>
            <b:Last>Berry</b:Last>
            <b:Middle>L.</b:Middle>
            <b:First>Leonard</b:First>
          </b:Person>
        </b:NameList>
      </b:Author>
    </b:Author>
    <b:PeriodicalTitle>Journal of Retailing</b:PeriodicalTitle>
    <b:Volume>64</b:Volume>
    <b:Issue>1</b:Issue>
    <b:RefOrder>12</b:RefOrder>
  </b:Source>
  <b:Source>
    <b:Tag>Par94</b:Tag>
    <b:SourceType>ArticleInAPeriodical</b:SourceType>
    <b:Guid>{66CC245E-1EDD-4636-94EF-81F9176400E6}</b:Guid>
    <b:Title>Alternative Scales for Measuring Service Quality: A Comparative Assessment Based on Psychometric and Diagnostic Criteria</b:Title>
    <b:PeriodicalTitle>Journal of Retailing</b:PeriodicalTitle>
    <b:Year>1994</b:Year>
    <b:Pages>201-230</b:Pages>
    <b:Author>
      <b:Author>
        <b:NameList>
          <b:Person>
            <b:Last>Parasuraman</b:Last>
            <b:First>A.</b:First>
          </b:Person>
          <b:Person>
            <b:Last>Zeithaml</b:Last>
            <b:Middle>A.</b:Middle>
            <b:First>Valarie</b:First>
          </b:Person>
          <b:Person>
            <b:Last>Berry</b:Last>
            <b:Middle>L.</b:Middle>
            <b:First>Leonard</b:First>
          </b:Person>
        </b:NameList>
      </b:Author>
    </b:Author>
    <b:Volume>70</b:Volume>
    <b:Issue>3</b:Issue>
    <b:RefOrder>13</b:RefOrder>
  </b:Source>
  <b:Source>
    <b:Tag>Por80</b:Tag>
    <b:SourceType>Book</b:SourceType>
    <b:Guid>{546C2995-E2A4-4811-B6BF-FA1C6E47D67F}</b:Guid>
    <b:Title>Competitive Strategy. Techniques for Analyzing Industries and Competitors</b:Title>
    <b:Year>1980</b:Year>
    <b:City>Nowy York</b:City>
    <b:Publisher>The Free Press</b:Publisher>
    <b:Author>
      <b:Author>
        <b:NameList>
          <b:Person>
            <b:Last>Porter</b:Last>
            <b:Middle>E.</b:Middle>
            <b:First>Michael</b:First>
          </b:Person>
        </b:NameList>
      </b:Author>
    </b:Author>
    <b:RefOrder>9</b:RefOrder>
  </b:Source>
</b:Sources>
</file>

<file path=customXml/itemProps1.xml><?xml version="1.0" encoding="utf-8"?>
<ds:datastoreItem xmlns:ds="http://schemas.openxmlformats.org/officeDocument/2006/customXml" ds:itemID="{CC4D01BE-3DA8-49BF-AFA7-CF950716BD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19383</Words>
  <Characters>122113</Characters>
  <Application>Microsoft Office Word</Application>
  <DocSecurity>0</DocSecurity>
  <Lines>1017</Lines>
  <Paragraphs>282</Paragraphs>
  <ScaleCrop>false</ScaleCrop>
  <HeadingPairs>
    <vt:vector size="4" baseType="variant">
      <vt:variant>
        <vt:lpstr>Tytuł</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141214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Tadeusz Szefler</cp:lastModifiedBy>
  <cp:revision>11</cp:revision>
  <cp:lastPrinted>2024-11-23T17:07:00Z</cp:lastPrinted>
  <dcterms:created xsi:type="dcterms:W3CDTF">2024-11-27T07:17:00Z</dcterms:created>
  <dcterms:modified xsi:type="dcterms:W3CDTF">2024-11-27T13:35:00Z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e0a8b332-6476-3fe8-bc0c-5eadef3969b4</vt:lpwstr>
  </property>
  <property fmtid="{D5CDD505-2E9C-101B-9397-08002B2CF9AE}" pid="24" name="Mendeley Citation Style_1">
    <vt:lpwstr>http://www.zotero.org/styles/apa</vt:lpwstr>
  </property>
</Properties>
</file>